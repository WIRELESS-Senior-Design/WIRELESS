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0F1BA0" w14:textId="176D5954" w:rsidR="00C16848" w:rsidRPr="00BE736D" w:rsidRDefault="00B4270B">
      <w:pPr>
        <w:spacing w:line="240" w:lineRule="auto"/>
        <w:jc w:val="center"/>
        <w:rPr>
          <w:rFonts w:asciiTheme="majorBidi" w:eastAsia="Times New Roman" w:hAnsiTheme="majorBidi" w:cstheme="majorBidi"/>
          <w:color w:val="000000" w:themeColor="text1"/>
          <w:sz w:val="72"/>
          <w:szCs w:val="72"/>
        </w:rPr>
        <w:pPrChange w:id="0" w:author="Nicholas Newman" w:date="2026-02-04T20:07:00Z" w16du:dateUtc="2026-02-05T01:07:00Z">
          <w:pPr>
            <w:spacing w:line="240" w:lineRule="auto"/>
          </w:pPr>
        </w:pPrChange>
      </w:pPr>
      <w:r w:rsidRPr="00BE736D">
        <w:rPr>
          <w:rFonts w:asciiTheme="majorBidi" w:eastAsia="Times New Roman" w:hAnsiTheme="majorBidi" w:cstheme="majorBidi"/>
          <w:noProof/>
          <w:color w:val="000000" w:themeColor="text1"/>
          <w:sz w:val="72"/>
          <w:szCs w:val="72"/>
        </w:rPr>
        <mc:AlternateContent>
          <mc:Choice Requires="wps">
            <w:drawing>
              <wp:anchor distT="0" distB="0" distL="114300" distR="114300" simplePos="0" relativeHeight="251658241" behindDoc="0" locked="0" layoutInCell="1" allowOverlap="1" wp14:anchorId="360420B3" wp14:editId="544AEC45">
                <wp:simplePos x="0" y="0"/>
                <wp:positionH relativeFrom="column">
                  <wp:posOffset>3291885</wp:posOffset>
                </wp:positionH>
                <wp:positionV relativeFrom="paragraph">
                  <wp:posOffset>1190209</wp:posOffset>
                </wp:positionV>
                <wp:extent cx="93703" cy="106274"/>
                <wp:effectExtent l="57150" t="19050" r="78105" b="103505"/>
                <wp:wrapNone/>
                <wp:docPr id="774514835" name="Rectangle 11"/>
                <wp:cNvGraphicFramePr/>
                <a:graphic xmlns:a="http://schemas.openxmlformats.org/drawingml/2006/main">
                  <a:graphicData uri="http://schemas.microsoft.com/office/word/2010/wordprocessingShape">
                    <wps:wsp>
                      <wps:cNvSpPr/>
                      <wps:spPr>
                        <a:xfrm flipH="1" flipV="1">
                          <a:off x="0" y="0"/>
                          <a:ext cx="93703" cy="106274"/>
                        </a:xfrm>
                        <a:prstGeom prst="rect">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1DF52" id="Rectangle 11" o:spid="_x0000_s1026" style="position:absolute;margin-left:259.2pt;margin-top:93.7pt;width:7.4pt;height:8.35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" fillcolor="black [3213]" strokecolor="black [3213]">
                <v:shadow on="t" color="black" opacity="22937f" origin=",.5" offset="0,.63889mm"/>
              </v:rect>
            </w:pict>
          </mc:Fallback>
        </mc:AlternateContent>
      </w:r>
      <w:r w:rsidR="00A43B9C" w:rsidRPr="00BE736D">
        <w:rPr>
          <w:rFonts w:asciiTheme="majorBidi" w:eastAsia="Times New Roman" w:hAnsiTheme="majorBidi" w:cstheme="majorBidi"/>
          <w:noProof/>
          <w:color w:val="000000" w:themeColor="text1"/>
          <w:sz w:val="72"/>
          <w:szCs w:val="72"/>
        </w:rPr>
        <w:drawing>
          <wp:inline distT="0" distB="0" distL="0" distR="0" wp14:anchorId="71FE3357" wp14:editId="4AD7A395">
            <wp:extent cx="1332689" cy="1332689"/>
            <wp:effectExtent l="0" t="0" r="1270" b="1270"/>
            <wp:docPr id="9757789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59462" cy="1359462"/>
                    </a:xfrm>
                    <a:prstGeom prst="rect">
                      <a:avLst/>
                    </a:prstGeom>
                    <a:noFill/>
                    <a:ln>
                      <a:noFill/>
                    </a:ln>
                  </pic:spPr>
                </pic:pic>
              </a:graphicData>
            </a:graphic>
          </wp:inline>
        </w:drawing>
      </w:r>
      <w:del w:id="1" w:author="Nicholas Newman" w:date="2026-02-04T20:06:00Z" w16du:dateUtc="2026-02-05T01:06:00Z">
        <w:r w:rsidR="00C16848" w:rsidRPr="00BE736D" w:rsidDel="004B16B5">
          <w:rPr>
            <w:rFonts w:asciiTheme="majorBidi" w:hAnsiTheme="majorBidi" w:cstheme="majorBidi"/>
            <w:color w:val="000000" w:themeColor="text1"/>
          </w:rPr>
          <w:drawing>
            <wp:anchor distT="0" distB="0" distL="114300" distR="114300" simplePos="0" relativeHeight="251658240" behindDoc="1" locked="0" layoutInCell="1" allowOverlap="1" wp14:anchorId="1A16E55E" wp14:editId="62919FD3">
              <wp:simplePos x="0" y="0"/>
              <wp:positionH relativeFrom="margin">
                <wp:align>center</wp:align>
              </wp:positionH>
              <wp:positionV relativeFrom="paragraph">
                <wp:posOffset>0</wp:posOffset>
              </wp:positionV>
              <wp:extent cx="1794292" cy="1794292"/>
              <wp:effectExtent l="0" t="0" r="0" b="0"/>
              <wp:wrapTight wrapText="bothSides">
                <wp:wrapPolygon edited="0">
                  <wp:start x="0" y="0"/>
                  <wp:lineTo x="0" y="21332"/>
                  <wp:lineTo x="21332" y="21332"/>
                  <wp:lineTo x="21332" y="0"/>
                  <wp:lineTo x="0" y="0"/>
                </wp:wrapPolygon>
              </wp:wrapTight>
              <wp:docPr id="172742399" name="Picture 1" descr="A wifi symbol with a 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2399" name="Picture 1" descr="A wifi symbol with a ball&#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4292" cy="1794292"/>
                      </a:xfrm>
                      <a:prstGeom prst="rect">
                        <a:avLst/>
                      </a:prstGeom>
                    </pic:spPr>
                  </pic:pic>
                </a:graphicData>
              </a:graphic>
            </wp:anchor>
          </w:drawing>
        </w:r>
      </w:del>
    </w:p>
    <w:p w14:paraId="0241F1CA" w14:textId="4D4DA24A" w:rsidR="00C16848" w:rsidRPr="00BE736D" w:rsidRDefault="00C16848" w:rsidP="00776803">
      <w:pPr>
        <w:spacing w:line="240" w:lineRule="auto"/>
        <w:jc w:val="center"/>
        <w:rPr>
          <w:rFonts w:asciiTheme="majorBidi" w:eastAsia="Times New Roman" w:hAnsiTheme="majorBidi" w:cstheme="majorBidi"/>
          <w:color w:val="000000" w:themeColor="text1"/>
          <w:sz w:val="16"/>
          <w:szCs w:val="16"/>
        </w:rPr>
      </w:pPr>
    </w:p>
    <w:p w14:paraId="791A9491" w14:textId="16D18A6E" w:rsidR="00350B3D" w:rsidRPr="00BE736D" w:rsidRDefault="00002B55" w:rsidP="00776803">
      <w:pPr>
        <w:spacing w:line="240" w:lineRule="auto"/>
        <w:jc w:val="center"/>
        <w:rPr>
          <w:rFonts w:asciiTheme="majorBidi" w:eastAsia="Times New Roman" w:hAnsiTheme="majorBidi" w:cstheme="majorBidi"/>
          <w:color w:val="000000" w:themeColor="text1"/>
          <w:sz w:val="72"/>
          <w:szCs w:val="72"/>
        </w:rPr>
      </w:pPr>
      <w:r w:rsidRPr="00BE736D">
        <w:rPr>
          <w:rFonts w:asciiTheme="majorBidi" w:eastAsia="Times New Roman" w:hAnsiTheme="majorBidi" w:cstheme="majorBidi"/>
          <w:color w:val="000000" w:themeColor="text1"/>
          <w:sz w:val="72"/>
          <w:szCs w:val="72"/>
        </w:rPr>
        <w:t>WIRELESS</w:t>
      </w:r>
      <w:r w:rsidR="00EE3AD3" w:rsidRPr="00EE3AD3">
        <w:rPr>
          <w:noProof/>
        </w:rPr>
        <w:t xml:space="preserve"> </w:t>
      </w:r>
    </w:p>
    <w:p w14:paraId="475EE9C0" w14:textId="76EC3F03" w:rsidR="001A45E8" w:rsidRPr="00BE736D" w:rsidRDefault="001A45E8" w:rsidP="00776803">
      <w:pPr>
        <w:spacing w:line="240" w:lineRule="auto"/>
        <w:jc w:val="center"/>
        <w:rPr>
          <w:rFonts w:asciiTheme="majorBidi" w:eastAsia="Times New Roman" w:hAnsiTheme="majorBidi" w:cstheme="majorBidi"/>
          <w:color w:val="000000" w:themeColor="text1"/>
          <w:sz w:val="20"/>
          <w:szCs w:val="20"/>
        </w:rPr>
      </w:pPr>
      <w:r w:rsidRPr="00BE736D">
        <w:rPr>
          <w:rFonts w:asciiTheme="majorBidi" w:eastAsia="Times New Roman" w:hAnsiTheme="majorBidi" w:cstheme="majorBidi"/>
          <w:color w:val="000000" w:themeColor="text1"/>
          <w:sz w:val="20"/>
          <w:szCs w:val="20"/>
        </w:rPr>
        <w:t>(Wireless Intelligent Remote Environment Lighting &amp; Electrical-appliance Smart System)</w:t>
      </w:r>
    </w:p>
    <w:p w14:paraId="00A95156" w14:textId="028084A5" w:rsidR="004C142F" w:rsidRPr="00BE736D" w:rsidRDefault="00002B55" w:rsidP="00776803">
      <w:pPr>
        <w:spacing w:line="240" w:lineRule="auto"/>
        <w:jc w:val="center"/>
        <w:rPr>
          <w:rFonts w:asciiTheme="majorBidi" w:eastAsia="Times New Roman" w:hAnsiTheme="majorBidi" w:cstheme="majorBidi"/>
          <w:color w:val="000000" w:themeColor="text1"/>
          <w:sz w:val="44"/>
          <w:szCs w:val="44"/>
        </w:rPr>
      </w:pPr>
      <w:r w:rsidRPr="00BE736D">
        <w:rPr>
          <w:rFonts w:asciiTheme="majorBidi" w:eastAsia="Times New Roman" w:hAnsiTheme="majorBidi" w:cstheme="majorBidi"/>
          <w:color w:val="000000" w:themeColor="text1"/>
          <w:sz w:val="44"/>
          <w:szCs w:val="44"/>
        </w:rPr>
        <w:t>IOT house appliance central hub and controller</w:t>
      </w:r>
    </w:p>
    <w:p w14:paraId="73A3BB57" w14:textId="77777777" w:rsidR="002C4492" w:rsidRPr="00BE736D" w:rsidRDefault="002C4492" w:rsidP="00776803">
      <w:pPr>
        <w:spacing w:line="240" w:lineRule="auto"/>
        <w:jc w:val="center"/>
        <w:rPr>
          <w:rFonts w:asciiTheme="majorBidi" w:eastAsia="Times New Roman" w:hAnsiTheme="majorBidi" w:cstheme="majorBidi"/>
          <w:color w:val="000000" w:themeColor="text1"/>
        </w:rPr>
      </w:pPr>
    </w:p>
    <w:p w14:paraId="7FA89091" w14:textId="77777777" w:rsidR="002C4492" w:rsidRPr="00BE736D" w:rsidRDefault="002C4492" w:rsidP="00776803">
      <w:pPr>
        <w:spacing w:line="240" w:lineRule="auto"/>
        <w:jc w:val="center"/>
        <w:rPr>
          <w:rFonts w:asciiTheme="majorBidi" w:eastAsia="Times New Roman" w:hAnsiTheme="majorBidi" w:cstheme="majorBidi"/>
          <w:color w:val="000000" w:themeColor="text1"/>
        </w:rPr>
      </w:pPr>
    </w:p>
    <w:p w14:paraId="1C33E451" w14:textId="00BF0EC7" w:rsidR="00350B3D" w:rsidRPr="00BE736D" w:rsidRDefault="00002B55" w:rsidP="00776803">
      <w:pPr>
        <w:spacing w:line="240" w:lineRule="auto"/>
        <w:jc w:val="center"/>
        <w:rPr>
          <w:rFonts w:asciiTheme="majorBidi" w:eastAsia="Times New Roman" w:hAnsiTheme="majorBidi" w:cstheme="majorBidi"/>
          <w:b/>
          <w:bCs/>
          <w:color w:val="000000" w:themeColor="text1"/>
          <w:sz w:val="28"/>
          <w:szCs w:val="28"/>
        </w:rPr>
      </w:pPr>
      <w:r w:rsidRPr="00BE736D">
        <w:rPr>
          <w:rFonts w:asciiTheme="majorBidi" w:eastAsia="Times New Roman" w:hAnsiTheme="majorBidi" w:cstheme="majorBidi"/>
          <w:b/>
          <w:bCs/>
          <w:color w:val="000000" w:themeColor="text1"/>
          <w:sz w:val="28"/>
          <w:szCs w:val="28"/>
        </w:rPr>
        <w:t>Group</w:t>
      </w:r>
      <w:r w:rsidR="00350B3D" w:rsidRPr="00BE736D">
        <w:rPr>
          <w:rFonts w:asciiTheme="majorBidi" w:eastAsia="Times New Roman" w:hAnsiTheme="majorBidi" w:cstheme="majorBidi"/>
          <w:b/>
          <w:bCs/>
          <w:color w:val="000000" w:themeColor="text1"/>
          <w:sz w:val="28"/>
          <w:szCs w:val="28"/>
        </w:rPr>
        <w:t xml:space="preserve"> 22 Authors:</w:t>
      </w:r>
    </w:p>
    <w:p w14:paraId="794F85CA" w14:textId="3E7165F0" w:rsidR="002C4492" w:rsidRPr="00BE736D" w:rsidRDefault="002C4492" w:rsidP="00776803">
      <w:pPr>
        <w:spacing w:line="240" w:lineRule="auto"/>
        <w:jc w:val="center"/>
        <w:rPr>
          <w:rFonts w:asciiTheme="majorBidi" w:eastAsia="Times New Roman" w:hAnsiTheme="majorBidi" w:cstheme="majorBid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161"/>
        <w:gridCol w:w="2162"/>
        <w:gridCol w:w="2162"/>
      </w:tblGrid>
      <w:tr w:rsidR="00C14073" w:rsidRPr="00FA1911" w14:paraId="22A09E81" w14:textId="77777777" w:rsidTr="724EFB24">
        <w:tc>
          <w:tcPr>
            <w:tcW w:w="2337" w:type="dxa"/>
          </w:tcPr>
          <w:p w14:paraId="7B5F61BE" w14:textId="52C0E56E" w:rsidR="002C4492" w:rsidRPr="00BE736D" w:rsidRDefault="002C4492" w:rsidP="00776803">
            <w:pPr>
              <w:jc w:val="center"/>
              <w:rPr>
                <w:rFonts w:asciiTheme="majorBidi" w:eastAsia="Times New Roman" w:hAnsiTheme="majorBidi" w:cstheme="majorBidi"/>
                <w:color w:val="000000" w:themeColor="text1"/>
              </w:rPr>
            </w:pPr>
            <w:hyperlink r:id="rId13">
              <w:r w:rsidRPr="00BE736D">
                <w:rPr>
                  <w:rStyle w:val="Hyperlink"/>
                  <w:rFonts w:asciiTheme="majorBidi" w:eastAsia="Times New Roman" w:hAnsiTheme="majorBidi" w:cstheme="majorBidi"/>
                  <w:color w:val="000000" w:themeColor="text1"/>
                </w:rPr>
                <w:t>Yekusiel Paley</w:t>
              </w:r>
            </w:hyperlink>
          </w:p>
        </w:tc>
        <w:tc>
          <w:tcPr>
            <w:tcW w:w="2337" w:type="dxa"/>
          </w:tcPr>
          <w:p w14:paraId="1535A824" w14:textId="2B6AF9EE" w:rsidR="002C4492" w:rsidRPr="00BE736D" w:rsidRDefault="002C4492" w:rsidP="00776803">
            <w:pPr>
              <w:jc w:val="center"/>
              <w:rPr>
                <w:rFonts w:asciiTheme="majorBidi" w:eastAsia="Times New Roman" w:hAnsiTheme="majorBidi" w:cstheme="majorBidi"/>
                <w:color w:val="000000" w:themeColor="text1"/>
              </w:rPr>
            </w:pPr>
            <w:hyperlink r:id="rId14">
              <w:r w:rsidRPr="00BE736D">
                <w:rPr>
                  <w:rStyle w:val="Hyperlink"/>
                  <w:rFonts w:asciiTheme="majorBidi" w:eastAsia="Times New Roman" w:hAnsiTheme="majorBidi" w:cstheme="majorBidi"/>
                  <w:color w:val="000000" w:themeColor="text1"/>
                </w:rPr>
                <w:t>Ridley Piniarski</w:t>
              </w:r>
            </w:hyperlink>
          </w:p>
        </w:tc>
        <w:tc>
          <w:tcPr>
            <w:tcW w:w="2338" w:type="dxa"/>
          </w:tcPr>
          <w:p w14:paraId="46803921" w14:textId="59D93426" w:rsidR="002C4492" w:rsidRPr="00BE736D" w:rsidRDefault="002C4492" w:rsidP="00776803">
            <w:pPr>
              <w:jc w:val="center"/>
              <w:rPr>
                <w:rFonts w:asciiTheme="majorBidi" w:eastAsia="Times New Roman" w:hAnsiTheme="majorBidi" w:cstheme="majorBidi"/>
                <w:color w:val="000000" w:themeColor="text1"/>
              </w:rPr>
            </w:pPr>
            <w:hyperlink r:id="rId15">
              <w:r w:rsidRPr="00BE736D">
                <w:rPr>
                  <w:rStyle w:val="Hyperlink"/>
                  <w:rFonts w:asciiTheme="majorBidi" w:eastAsia="Times New Roman" w:hAnsiTheme="majorBidi" w:cstheme="majorBidi"/>
                  <w:color w:val="000000" w:themeColor="text1"/>
                </w:rPr>
                <w:t>Vy Nguyen</w:t>
              </w:r>
            </w:hyperlink>
          </w:p>
        </w:tc>
        <w:tc>
          <w:tcPr>
            <w:tcW w:w="2338" w:type="dxa"/>
          </w:tcPr>
          <w:p w14:paraId="401C8ED7" w14:textId="565A1D26" w:rsidR="002C4492" w:rsidRPr="00BE736D" w:rsidRDefault="002C4492" w:rsidP="00776803">
            <w:pPr>
              <w:jc w:val="center"/>
              <w:rPr>
                <w:rFonts w:asciiTheme="majorBidi" w:eastAsia="Times New Roman" w:hAnsiTheme="majorBidi" w:cstheme="majorBidi"/>
                <w:color w:val="000000" w:themeColor="text1"/>
              </w:rPr>
            </w:pPr>
            <w:hyperlink r:id="rId16">
              <w:r w:rsidRPr="00BE736D">
                <w:rPr>
                  <w:rStyle w:val="Hyperlink"/>
                  <w:rFonts w:asciiTheme="majorBidi" w:eastAsia="Times New Roman" w:hAnsiTheme="majorBidi" w:cstheme="majorBidi"/>
                  <w:color w:val="000000" w:themeColor="text1"/>
                </w:rPr>
                <w:t>Nicholas Newman</w:t>
              </w:r>
            </w:hyperlink>
          </w:p>
        </w:tc>
      </w:tr>
      <w:tr w:rsidR="00C14073" w:rsidRPr="00FA1911" w14:paraId="5D9439D5" w14:textId="77777777" w:rsidTr="724EFB24">
        <w:tc>
          <w:tcPr>
            <w:tcW w:w="2337" w:type="dxa"/>
          </w:tcPr>
          <w:p w14:paraId="043E1BC7" w14:textId="77777777" w:rsidR="002C4492" w:rsidRPr="00BE736D" w:rsidRDefault="002C4492" w:rsidP="00776803">
            <w:pPr>
              <w:jc w:val="center"/>
              <w:rPr>
                <w:rFonts w:asciiTheme="majorBidi" w:eastAsia="Times New Roman" w:hAnsiTheme="majorBidi" w:cstheme="majorBidi"/>
                <w:color w:val="000000" w:themeColor="text1"/>
              </w:rPr>
            </w:pPr>
          </w:p>
          <w:p w14:paraId="06ED90E3" w14:textId="43ED5E0E" w:rsidR="002C4492" w:rsidRPr="00BE736D" w:rsidRDefault="002C4492" w:rsidP="00776803">
            <w:pPr>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Electrical Engineer</w:t>
            </w:r>
          </w:p>
        </w:tc>
        <w:tc>
          <w:tcPr>
            <w:tcW w:w="2337" w:type="dxa"/>
          </w:tcPr>
          <w:p w14:paraId="1B43CFCE" w14:textId="77777777" w:rsidR="002C4492" w:rsidRPr="00BE736D" w:rsidRDefault="002C4492" w:rsidP="00776803">
            <w:pPr>
              <w:jc w:val="center"/>
              <w:rPr>
                <w:rFonts w:asciiTheme="majorBidi" w:eastAsia="Times New Roman" w:hAnsiTheme="majorBidi" w:cstheme="majorBidi"/>
                <w:color w:val="000000" w:themeColor="text1"/>
              </w:rPr>
            </w:pPr>
          </w:p>
          <w:p w14:paraId="62DBF5A8" w14:textId="5DBC48DB" w:rsidR="002C4492" w:rsidRPr="00BE736D" w:rsidRDefault="002C4492" w:rsidP="00776803">
            <w:pPr>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Computer Engineer</w:t>
            </w:r>
          </w:p>
        </w:tc>
        <w:tc>
          <w:tcPr>
            <w:tcW w:w="2338" w:type="dxa"/>
          </w:tcPr>
          <w:p w14:paraId="5B0DFB35" w14:textId="77777777" w:rsidR="002C4492" w:rsidRPr="00BE736D" w:rsidRDefault="002C4492" w:rsidP="00776803">
            <w:pPr>
              <w:jc w:val="center"/>
              <w:rPr>
                <w:rFonts w:asciiTheme="majorBidi" w:eastAsia="Times New Roman" w:hAnsiTheme="majorBidi" w:cstheme="majorBidi"/>
                <w:color w:val="000000" w:themeColor="text1"/>
              </w:rPr>
            </w:pPr>
          </w:p>
          <w:p w14:paraId="2B6C19C8" w14:textId="1387C7F0" w:rsidR="002C4492" w:rsidRPr="00BE736D" w:rsidRDefault="002C4492" w:rsidP="00776803">
            <w:pPr>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Computer Engineer</w:t>
            </w:r>
          </w:p>
        </w:tc>
        <w:tc>
          <w:tcPr>
            <w:tcW w:w="2338" w:type="dxa"/>
          </w:tcPr>
          <w:p w14:paraId="1E598D43" w14:textId="77777777" w:rsidR="002C4492" w:rsidRPr="00BE736D" w:rsidRDefault="002C4492" w:rsidP="00776803">
            <w:pPr>
              <w:jc w:val="center"/>
              <w:rPr>
                <w:rFonts w:asciiTheme="majorBidi" w:eastAsia="Times New Roman" w:hAnsiTheme="majorBidi" w:cstheme="majorBidi"/>
                <w:color w:val="000000" w:themeColor="text1"/>
              </w:rPr>
            </w:pPr>
          </w:p>
          <w:p w14:paraId="6D25C8C6" w14:textId="426B02DC" w:rsidR="002C4492" w:rsidRPr="00BE736D" w:rsidRDefault="002C4492" w:rsidP="00776803">
            <w:pPr>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Computer Engineer</w:t>
            </w:r>
          </w:p>
        </w:tc>
      </w:tr>
    </w:tbl>
    <w:p w14:paraId="333048C1" w14:textId="77777777" w:rsidR="002C4492" w:rsidRPr="00BE736D" w:rsidRDefault="002C4492" w:rsidP="00776803">
      <w:pPr>
        <w:spacing w:line="240" w:lineRule="auto"/>
        <w:jc w:val="center"/>
        <w:rPr>
          <w:rFonts w:asciiTheme="majorBidi" w:eastAsia="Times New Roman" w:hAnsiTheme="majorBidi" w:cstheme="majorBidi"/>
          <w:color w:val="000000" w:themeColor="text1"/>
        </w:rPr>
      </w:pPr>
    </w:p>
    <w:p w14:paraId="3B0B570C" w14:textId="77777777" w:rsidR="002C4492" w:rsidRPr="00BE736D" w:rsidRDefault="002C4492" w:rsidP="00776803">
      <w:pPr>
        <w:spacing w:line="240" w:lineRule="auto"/>
        <w:jc w:val="center"/>
        <w:rPr>
          <w:rFonts w:asciiTheme="majorBidi" w:eastAsia="Times New Roman" w:hAnsiTheme="majorBidi" w:cstheme="majorBidi"/>
          <w:color w:val="000000" w:themeColor="text1"/>
        </w:rPr>
      </w:pPr>
    </w:p>
    <w:p w14:paraId="3CF9D80F" w14:textId="33E36A6F" w:rsidR="002C4492" w:rsidRPr="00BE736D" w:rsidRDefault="002C4492" w:rsidP="00776803">
      <w:pPr>
        <w:spacing w:line="240" w:lineRule="auto"/>
        <w:jc w:val="center"/>
        <w:rPr>
          <w:rFonts w:asciiTheme="majorBidi" w:eastAsia="Times New Roman" w:hAnsiTheme="majorBidi" w:cstheme="majorBidi"/>
          <w:b/>
          <w:bCs/>
          <w:color w:val="000000" w:themeColor="text1"/>
          <w:sz w:val="28"/>
          <w:szCs w:val="28"/>
        </w:rPr>
      </w:pPr>
      <w:r w:rsidRPr="00BE736D">
        <w:rPr>
          <w:rFonts w:asciiTheme="majorBidi" w:eastAsia="Times New Roman" w:hAnsiTheme="majorBidi" w:cstheme="majorBidi"/>
          <w:b/>
          <w:bCs/>
          <w:color w:val="000000" w:themeColor="text1"/>
          <w:sz w:val="28"/>
          <w:szCs w:val="28"/>
        </w:rPr>
        <w:t>Review Committee:</w:t>
      </w:r>
    </w:p>
    <w:p w14:paraId="050B50B9" w14:textId="77777777" w:rsidR="002C4492" w:rsidRPr="00BE736D" w:rsidRDefault="002C4492" w:rsidP="00776803">
      <w:pPr>
        <w:spacing w:line="240" w:lineRule="auto"/>
        <w:jc w:val="center"/>
        <w:rPr>
          <w:rFonts w:asciiTheme="majorBidi" w:eastAsia="Times New Roman" w:hAnsiTheme="majorBidi" w:cstheme="majorBid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2878"/>
        <w:gridCol w:w="2877"/>
      </w:tblGrid>
      <w:tr w:rsidR="00C14073" w:rsidRPr="00FA1911" w14:paraId="22031DCB" w14:textId="77777777" w:rsidTr="724EFB24">
        <w:trPr>
          <w:trHeight w:val="350"/>
        </w:trPr>
        <w:tc>
          <w:tcPr>
            <w:tcW w:w="3116" w:type="dxa"/>
          </w:tcPr>
          <w:p w14:paraId="0A5C6CA4" w14:textId="62E71536" w:rsidR="002C4492" w:rsidRPr="00BE736D" w:rsidRDefault="4D08FA40" w:rsidP="00776803">
            <w:pPr>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Mark Maddox</w:t>
            </w:r>
          </w:p>
        </w:tc>
        <w:tc>
          <w:tcPr>
            <w:tcW w:w="3117" w:type="dxa"/>
          </w:tcPr>
          <w:p w14:paraId="16C08947" w14:textId="2602DF00" w:rsidR="002C4492" w:rsidRPr="00BE736D" w:rsidRDefault="4D08FA40" w:rsidP="00776803">
            <w:pPr>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Electrical Engineer</w:t>
            </w:r>
          </w:p>
        </w:tc>
        <w:tc>
          <w:tcPr>
            <w:tcW w:w="3117" w:type="dxa"/>
          </w:tcPr>
          <w:p w14:paraId="735F1705" w14:textId="69C91EE8" w:rsidR="002C4492" w:rsidRPr="00BE736D" w:rsidRDefault="48A86AAC" w:rsidP="00776803">
            <w:pPr>
              <w:jc w:val="center"/>
              <w:rPr>
                <w:rFonts w:asciiTheme="majorBidi" w:hAnsiTheme="majorBidi" w:cstheme="majorBidi"/>
                <w:color w:val="000000" w:themeColor="text1"/>
              </w:rPr>
            </w:pPr>
            <w:r w:rsidRPr="00BE736D">
              <w:rPr>
                <w:rFonts w:asciiTheme="majorBidi" w:eastAsia="Times New Roman" w:hAnsiTheme="majorBidi" w:cstheme="majorBidi"/>
                <w:color w:val="000000" w:themeColor="text1"/>
              </w:rPr>
              <w:t>Adjunct Professor</w:t>
            </w:r>
          </w:p>
        </w:tc>
      </w:tr>
      <w:tr w:rsidR="00C14073" w:rsidRPr="00FA1911" w14:paraId="7521412C" w14:textId="77777777" w:rsidTr="724EFB24">
        <w:trPr>
          <w:trHeight w:val="350"/>
        </w:trPr>
        <w:tc>
          <w:tcPr>
            <w:tcW w:w="3116" w:type="dxa"/>
          </w:tcPr>
          <w:p w14:paraId="6C9ABBB3" w14:textId="1C2CF0E9" w:rsidR="002C4492" w:rsidRPr="00BE736D" w:rsidRDefault="004604C2" w:rsidP="00776803">
            <w:pPr>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Xun Gong</w:t>
            </w:r>
          </w:p>
        </w:tc>
        <w:tc>
          <w:tcPr>
            <w:tcW w:w="3117" w:type="dxa"/>
          </w:tcPr>
          <w:p w14:paraId="071FC2C2" w14:textId="74874683" w:rsidR="002C4492" w:rsidRPr="00BE736D" w:rsidRDefault="004604C2" w:rsidP="00776803">
            <w:pPr>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Electrical Engineer</w:t>
            </w:r>
          </w:p>
        </w:tc>
        <w:tc>
          <w:tcPr>
            <w:tcW w:w="3117" w:type="dxa"/>
          </w:tcPr>
          <w:p w14:paraId="687F4259" w14:textId="463B4EF1" w:rsidR="002C4492" w:rsidRPr="00BE736D" w:rsidRDefault="57481C6E" w:rsidP="00776803">
            <w:pPr>
              <w:jc w:val="center"/>
              <w:rPr>
                <w:rFonts w:asciiTheme="majorBidi" w:hAnsiTheme="majorBidi" w:cstheme="majorBidi"/>
                <w:color w:val="000000" w:themeColor="text1"/>
              </w:rPr>
            </w:pPr>
            <w:r w:rsidRPr="00BE736D">
              <w:rPr>
                <w:rFonts w:asciiTheme="majorBidi" w:eastAsia="Times New Roman" w:hAnsiTheme="majorBidi" w:cstheme="majorBidi"/>
                <w:color w:val="000000" w:themeColor="text1"/>
              </w:rPr>
              <w:t>Professor</w:t>
            </w:r>
          </w:p>
        </w:tc>
      </w:tr>
      <w:tr w:rsidR="00C14073" w:rsidRPr="00FA1911" w14:paraId="750820CA" w14:textId="77777777" w:rsidTr="724EFB24">
        <w:trPr>
          <w:trHeight w:val="350"/>
        </w:trPr>
        <w:tc>
          <w:tcPr>
            <w:tcW w:w="3116" w:type="dxa"/>
          </w:tcPr>
          <w:p w14:paraId="17CE23F5" w14:textId="2C2CFF57" w:rsidR="002C4492" w:rsidRPr="00BE736D" w:rsidRDefault="00A10CF6" w:rsidP="00776803">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Salee</w:t>
            </w:r>
            <w:r w:rsidR="257CD7C1" w:rsidRPr="00BE736D">
              <w:rPr>
                <w:rFonts w:asciiTheme="majorBidi" w:eastAsia="Times New Roman" w:hAnsiTheme="majorBidi" w:cstheme="majorBidi"/>
                <w:color w:val="000000" w:themeColor="text1"/>
                <w:lang w:val="en-US"/>
              </w:rPr>
              <w:t>m</w:t>
            </w:r>
            <w:r w:rsidRPr="00BE736D">
              <w:rPr>
                <w:rFonts w:asciiTheme="majorBidi" w:eastAsia="Times New Roman" w:hAnsiTheme="majorBidi" w:cstheme="majorBidi"/>
                <w:color w:val="000000" w:themeColor="text1"/>
                <w:lang w:val="en-US"/>
              </w:rPr>
              <w:t xml:space="preserve"> S</w:t>
            </w:r>
            <w:r w:rsidR="17C8AAD8" w:rsidRPr="00BE736D">
              <w:rPr>
                <w:rFonts w:asciiTheme="majorBidi" w:eastAsia="Times New Roman" w:hAnsiTheme="majorBidi" w:cstheme="majorBidi"/>
                <w:color w:val="000000" w:themeColor="text1"/>
                <w:lang w:val="en-US"/>
              </w:rPr>
              <w:t>ahawneh</w:t>
            </w:r>
          </w:p>
        </w:tc>
        <w:tc>
          <w:tcPr>
            <w:tcW w:w="3117" w:type="dxa"/>
          </w:tcPr>
          <w:p w14:paraId="5A4621EE" w14:textId="2F00D604" w:rsidR="002C4492" w:rsidRPr="00BE736D" w:rsidRDefault="00126342" w:rsidP="00776803">
            <w:pPr>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Electrical Engineer</w:t>
            </w:r>
          </w:p>
        </w:tc>
        <w:tc>
          <w:tcPr>
            <w:tcW w:w="3117" w:type="dxa"/>
          </w:tcPr>
          <w:p w14:paraId="4F907C94" w14:textId="2045B955" w:rsidR="002C4492" w:rsidRPr="00BE736D" w:rsidRDefault="0685C157" w:rsidP="00776803">
            <w:pPr>
              <w:jc w:val="center"/>
              <w:rPr>
                <w:rFonts w:asciiTheme="majorBidi" w:hAnsiTheme="majorBidi" w:cstheme="majorBidi"/>
                <w:color w:val="000000" w:themeColor="text1"/>
              </w:rPr>
            </w:pPr>
            <w:r w:rsidRPr="00BE736D">
              <w:rPr>
                <w:rFonts w:asciiTheme="majorBidi" w:eastAsia="Times New Roman" w:hAnsiTheme="majorBidi" w:cstheme="majorBidi"/>
                <w:color w:val="000000" w:themeColor="text1"/>
              </w:rPr>
              <w:t>Lecturer</w:t>
            </w:r>
          </w:p>
        </w:tc>
      </w:tr>
    </w:tbl>
    <w:p w14:paraId="0DD924BE" w14:textId="77777777" w:rsidR="002C4492" w:rsidRPr="00BE736D" w:rsidRDefault="002C4492" w:rsidP="004278CF">
      <w:pPr>
        <w:spacing w:line="240" w:lineRule="auto"/>
        <w:rPr>
          <w:rFonts w:asciiTheme="majorBidi" w:eastAsia="Times New Roman" w:hAnsiTheme="majorBidi" w:cstheme="majorBidi"/>
          <w:color w:val="000000" w:themeColor="text1"/>
        </w:rPr>
      </w:pPr>
    </w:p>
    <w:p w14:paraId="5DDDD39A" w14:textId="275E965D" w:rsidR="004C142F" w:rsidRPr="00BE736D" w:rsidRDefault="00002B55" w:rsidP="00776803">
      <w:pPr>
        <w:spacing w:line="240" w:lineRule="auto"/>
        <w:ind w:right="-20"/>
        <w:jc w:val="center"/>
        <w:rPr>
          <w:rFonts w:asciiTheme="majorBidi" w:eastAsia="Times New Roman" w:hAnsiTheme="majorBidi" w:cstheme="majorBidi"/>
          <w:b/>
          <w:bCs/>
          <w:color w:val="000000" w:themeColor="text1"/>
        </w:rPr>
      </w:pPr>
      <w:r w:rsidRPr="00BE736D">
        <w:rPr>
          <w:rFonts w:asciiTheme="majorBidi" w:hAnsiTheme="majorBidi" w:cstheme="majorBidi"/>
          <w:color w:val="000000" w:themeColor="text1"/>
        </w:rPr>
        <w:br/>
      </w:r>
      <w:r w:rsidRPr="00BE736D">
        <w:rPr>
          <w:rFonts w:asciiTheme="majorBidi" w:eastAsia="Times New Roman" w:hAnsiTheme="majorBidi" w:cstheme="majorBidi"/>
          <w:b/>
          <w:bCs/>
          <w:color w:val="000000" w:themeColor="text1"/>
        </w:rPr>
        <w:t>Advisor:</w:t>
      </w:r>
    </w:p>
    <w:p w14:paraId="12A9B9FA" w14:textId="77777777" w:rsidR="00CC76DF" w:rsidRPr="00BE736D" w:rsidRDefault="00CC76DF" w:rsidP="00776803">
      <w:pPr>
        <w:spacing w:line="240" w:lineRule="auto"/>
        <w:ind w:right="-20"/>
        <w:jc w:val="center"/>
        <w:rPr>
          <w:rFonts w:asciiTheme="majorBidi" w:eastAsia="Times New Roman" w:hAnsiTheme="majorBidi" w:cstheme="majorBidi"/>
          <w:b/>
          <w:bCs/>
          <w:color w:val="000000" w:themeColor="text1"/>
          <w:sz w:val="16"/>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5833"/>
        <w:gridCol w:w="1403"/>
      </w:tblGrid>
      <w:tr w:rsidR="00C14073" w:rsidRPr="00FA1911" w14:paraId="60CCBF2C" w14:textId="77777777" w:rsidTr="724EFB24">
        <w:tc>
          <w:tcPr>
            <w:tcW w:w="1525" w:type="dxa"/>
          </w:tcPr>
          <w:p w14:paraId="1F49F678" w14:textId="1AA61415" w:rsidR="00CC76DF" w:rsidRPr="00BE736D" w:rsidRDefault="00CC76DF" w:rsidP="00776803">
            <w:pPr>
              <w:ind w:right="-20"/>
              <w:jc w:val="center"/>
              <w:rPr>
                <w:rFonts w:asciiTheme="majorBidi" w:eastAsia="Times New Roman" w:hAnsiTheme="majorBidi" w:cstheme="majorBidi"/>
                <w:color w:val="000000" w:themeColor="text1"/>
              </w:rPr>
            </w:pPr>
          </w:p>
        </w:tc>
        <w:tc>
          <w:tcPr>
            <w:tcW w:w="6300" w:type="dxa"/>
          </w:tcPr>
          <w:p w14:paraId="73812232" w14:textId="4398D950" w:rsidR="00CC76DF" w:rsidRPr="00BE736D" w:rsidRDefault="001A45E8" w:rsidP="00776803">
            <w:pPr>
              <w:ind w:right="-20"/>
              <w:jc w:val="center"/>
              <w:rPr>
                <w:rFonts w:asciiTheme="majorBidi" w:eastAsia="Times New Roman" w:hAnsiTheme="majorBidi" w:cstheme="majorBidi"/>
                <w:b/>
                <w:bCs/>
                <w:color w:val="000000" w:themeColor="text1"/>
              </w:rPr>
            </w:pPr>
            <w:r w:rsidRPr="00BE736D">
              <w:rPr>
                <w:rFonts w:asciiTheme="majorBidi" w:eastAsia="Times New Roman" w:hAnsiTheme="majorBidi" w:cstheme="majorBidi"/>
                <w:color w:val="000000" w:themeColor="text1"/>
              </w:rPr>
              <w:t>Dr. Sonali Das</w:t>
            </w:r>
          </w:p>
        </w:tc>
        <w:tc>
          <w:tcPr>
            <w:tcW w:w="1525" w:type="dxa"/>
          </w:tcPr>
          <w:p w14:paraId="3C09D8BE" w14:textId="77777777" w:rsidR="00CC76DF" w:rsidRPr="00BE736D" w:rsidRDefault="00CC76DF" w:rsidP="00776803">
            <w:pPr>
              <w:ind w:right="-20"/>
              <w:jc w:val="center"/>
              <w:rPr>
                <w:rFonts w:asciiTheme="majorBidi" w:eastAsia="Times New Roman" w:hAnsiTheme="majorBidi" w:cstheme="majorBidi"/>
                <w:b/>
                <w:bCs/>
                <w:color w:val="000000" w:themeColor="text1"/>
              </w:rPr>
            </w:pPr>
          </w:p>
        </w:tc>
      </w:tr>
      <w:tr w:rsidR="00C14073" w:rsidRPr="00FA1911" w14:paraId="05419A91" w14:textId="77777777" w:rsidTr="724EFB24">
        <w:tc>
          <w:tcPr>
            <w:tcW w:w="1525" w:type="dxa"/>
          </w:tcPr>
          <w:p w14:paraId="29CEE622" w14:textId="77777777" w:rsidR="00CC76DF" w:rsidRPr="00BE736D" w:rsidRDefault="00CC76DF" w:rsidP="00776803">
            <w:pPr>
              <w:ind w:right="-20"/>
              <w:jc w:val="center"/>
              <w:rPr>
                <w:rFonts w:asciiTheme="majorBidi" w:eastAsia="Times New Roman" w:hAnsiTheme="majorBidi" w:cstheme="majorBidi"/>
                <w:b/>
                <w:bCs/>
                <w:color w:val="000000" w:themeColor="text1"/>
              </w:rPr>
            </w:pPr>
          </w:p>
        </w:tc>
        <w:tc>
          <w:tcPr>
            <w:tcW w:w="6300" w:type="dxa"/>
          </w:tcPr>
          <w:p w14:paraId="015F7674" w14:textId="5242E657" w:rsidR="00CC76DF" w:rsidRPr="00BE736D" w:rsidRDefault="001A45E8" w:rsidP="00776803">
            <w:pPr>
              <w:ind w:right="-20"/>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Ph. D Electrical Engineering</w:t>
            </w:r>
          </w:p>
        </w:tc>
        <w:tc>
          <w:tcPr>
            <w:tcW w:w="1525" w:type="dxa"/>
          </w:tcPr>
          <w:p w14:paraId="464FFA49" w14:textId="77777777" w:rsidR="00CC76DF" w:rsidRPr="00BE736D" w:rsidRDefault="00CC76DF" w:rsidP="00776803">
            <w:pPr>
              <w:ind w:right="-20"/>
              <w:jc w:val="center"/>
              <w:rPr>
                <w:rFonts w:asciiTheme="majorBidi" w:eastAsia="Times New Roman" w:hAnsiTheme="majorBidi" w:cstheme="majorBidi"/>
                <w:b/>
                <w:bCs/>
                <w:color w:val="000000" w:themeColor="text1"/>
              </w:rPr>
            </w:pPr>
          </w:p>
        </w:tc>
      </w:tr>
      <w:tr w:rsidR="00C14073" w:rsidRPr="00FA1911" w14:paraId="10F16E1E" w14:textId="77777777" w:rsidTr="724EFB24">
        <w:tc>
          <w:tcPr>
            <w:tcW w:w="1525" w:type="dxa"/>
          </w:tcPr>
          <w:p w14:paraId="5F7A641E" w14:textId="77777777" w:rsidR="001A45E8" w:rsidRPr="00BE736D" w:rsidRDefault="001A45E8" w:rsidP="00776803">
            <w:pPr>
              <w:ind w:right="-20"/>
              <w:jc w:val="center"/>
              <w:rPr>
                <w:rFonts w:asciiTheme="majorBidi" w:eastAsia="Times New Roman" w:hAnsiTheme="majorBidi" w:cstheme="majorBidi"/>
                <w:b/>
                <w:bCs/>
                <w:color w:val="000000" w:themeColor="text1"/>
              </w:rPr>
            </w:pPr>
          </w:p>
        </w:tc>
        <w:tc>
          <w:tcPr>
            <w:tcW w:w="6300" w:type="dxa"/>
          </w:tcPr>
          <w:p w14:paraId="755FAF95" w14:textId="323E448A" w:rsidR="001A45E8" w:rsidRPr="00BE736D" w:rsidRDefault="001A45E8" w:rsidP="00776803">
            <w:pPr>
              <w:ind w:right="-20"/>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 Indian Institute of Engineering Science and Technology</w:t>
            </w:r>
          </w:p>
        </w:tc>
        <w:tc>
          <w:tcPr>
            <w:tcW w:w="1525" w:type="dxa"/>
          </w:tcPr>
          <w:p w14:paraId="72DFDB6A" w14:textId="77777777" w:rsidR="001A45E8" w:rsidRPr="00BE736D" w:rsidRDefault="001A45E8" w:rsidP="00776803">
            <w:pPr>
              <w:ind w:right="-20"/>
              <w:jc w:val="center"/>
              <w:rPr>
                <w:rFonts w:asciiTheme="majorBidi" w:eastAsia="Times New Roman" w:hAnsiTheme="majorBidi" w:cstheme="majorBidi"/>
                <w:b/>
                <w:bCs/>
                <w:color w:val="000000" w:themeColor="text1"/>
              </w:rPr>
            </w:pPr>
          </w:p>
        </w:tc>
      </w:tr>
    </w:tbl>
    <w:p w14:paraId="6B9B2A50" w14:textId="77777777" w:rsidR="00CC76DF" w:rsidRPr="00BE736D" w:rsidRDefault="00CC76DF" w:rsidP="00776803">
      <w:pPr>
        <w:spacing w:line="240" w:lineRule="auto"/>
        <w:ind w:right="-20"/>
        <w:jc w:val="center"/>
        <w:rPr>
          <w:rFonts w:asciiTheme="majorBidi" w:eastAsia="Times New Roman" w:hAnsiTheme="majorBidi" w:cstheme="majorBidi"/>
          <w:b/>
          <w:bCs/>
          <w:color w:val="000000" w:themeColor="text1"/>
        </w:rPr>
      </w:pPr>
    </w:p>
    <w:p w14:paraId="6C52D0A8" w14:textId="77777777" w:rsidR="00C16848" w:rsidRPr="00BE736D" w:rsidRDefault="00C16848" w:rsidP="00776803">
      <w:pPr>
        <w:spacing w:line="240" w:lineRule="auto"/>
        <w:rPr>
          <w:rFonts w:asciiTheme="majorBidi" w:eastAsia="Times New Roman" w:hAnsiTheme="majorBidi" w:cstheme="majorBidi"/>
          <w:color w:val="000000" w:themeColor="text1"/>
        </w:rPr>
      </w:pPr>
    </w:p>
    <w:sdt>
      <w:sdtPr>
        <w:rPr>
          <w:rFonts w:asciiTheme="majorBidi" w:eastAsia="Arial" w:hAnsiTheme="majorBidi" w:cs="Arial"/>
          <w:color w:val="000000" w:themeColor="text1"/>
          <w:sz w:val="22"/>
          <w:szCs w:val="22"/>
          <w:lang w:val="en"/>
        </w:rPr>
        <w:id w:val="541021017"/>
        <w:docPartObj>
          <w:docPartGallery w:val="Table of Contents"/>
          <w:docPartUnique/>
        </w:docPartObj>
      </w:sdtPr>
      <w:sdtEndPr>
        <w:rPr>
          <w:b/>
          <w:bCs/>
        </w:rPr>
      </w:sdtEndPr>
      <w:sdtContent>
        <w:p w14:paraId="214DA3BF" w14:textId="63C177D9" w:rsidR="00A85AC4" w:rsidRPr="00BE736D" w:rsidRDefault="00A85AC4" w:rsidP="00776803">
          <w:pPr>
            <w:pStyle w:val="TOCHeading"/>
            <w:spacing w:line="240" w:lineRule="auto"/>
            <w:rPr>
              <w:rFonts w:asciiTheme="majorBidi" w:hAnsiTheme="majorBidi"/>
              <w:color w:val="000000" w:themeColor="text1"/>
            </w:rPr>
          </w:pPr>
          <w:r w:rsidRPr="00BE736D">
            <w:rPr>
              <w:rFonts w:asciiTheme="majorBidi" w:hAnsiTheme="majorBidi"/>
              <w:color w:val="000000" w:themeColor="text1"/>
            </w:rPr>
            <w:t>Table of Contents</w:t>
          </w:r>
        </w:p>
        <w:p w14:paraId="04A29B94" w14:textId="139F9C0C" w:rsidR="00FC3FA1" w:rsidRDefault="00A85AC4">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r w:rsidRPr="00BE736D">
            <w:rPr>
              <w:rFonts w:asciiTheme="majorBidi" w:hAnsiTheme="majorBidi" w:cstheme="majorBidi"/>
              <w:color w:val="000000" w:themeColor="text1"/>
            </w:rPr>
            <w:fldChar w:fldCharType="begin"/>
          </w:r>
          <w:r w:rsidRPr="00BE736D">
            <w:rPr>
              <w:rFonts w:asciiTheme="majorBidi" w:hAnsiTheme="majorBidi" w:cstheme="majorBidi"/>
              <w:color w:val="000000" w:themeColor="text1"/>
            </w:rPr>
            <w:instrText xml:space="preserve"> TOC \o "1-3" \h \z \u </w:instrText>
          </w:r>
          <w:r w:rsidRPr="00BE736D">
            <w:rPr>
              <w:rFonts w:asciiTheme="majorBidi" w:hAnsiTheme="majorBidi" w:cstheme="majorBidi"/>
              <w:color w:val="000000" w:themeColor="text1"/>
            </w:rPr>
            <w:fldChar w:fldCharType="separate"/>
          </w:r>
          <w:hyperlink w:anchor="_Toc222307992" w:history="1">
            <w:r w:rsidR="00FC3FA1" w:rsidRPr="00553D5D">
              <w:rPr>
                <w:rStyle w:val="Hyperlink"/>
                <w:rFonts w:asciiTheme="majorBidi" w:eastAsia="Times New Roman" w:hAnsiTheme="majorBidi" w:cstheme="majorBidi"/>
                <w:noProof/>
              </w:rPr>
              <w:t>2.1 Project background and motivation</w:t>
            </w:r>
            <w:r w:rsidR="00FC3FA1">
              <w:rPr>
                <w:noProof/>
                <w:webHidden/>
              </w:rPr>
              <w:tab/>
            </w:r>
            <w:r w:rsidR="00FC3FA1">
              <w:rPr>
                <w:noProof/>
                <w:webHidden/>
              </w:rPr>
              <w:fldChar w:fldCharType="begin"/>
            </w:r>
            <w:r w:rsidR="00FC3FA1">
              <w:rPr>
                <w:noProof/>
                <w:webHidden/>
              </w:rPr>
              <w:instrText xml:space="preserve"> PAGEREF _Toc222307992 \h </w:instrText>
            </w:r>
            <w:r w:rsidR="00FC3FA1">
              <w:rPr>
                <w:noProof/>
                <w:webHidden/>
              </w:rPr>
            </w:r>
            <w:r w:rsidR="00FC3FA1">
              <w:rPr>
                <w:noProof/>
                <w:webHidden/>
              </w:rPr>
              <w:fldChar w:fldCharType="separate"/>
            </w:r>
            <w:r w:rsidR="00FC3FA1">
              <w:rPr>
                <w:noProof/>
                <w:webHidden/>
              </w:rPr>
              <w:t>3</w:t>
            </w:r>
            <w:r w:rsidR="00FC3FA1">
              <w:rPr>
                <w:noProof/>
                <w:webHidden/>
              </w:rPr>
              <w:fldChar w:fldCharType="end"/>
            </w:r>
          </w:hyperlink>
        </w:p>
        <w:p w14:paraId="6D37352F" w14:textId="395DFBB1"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7993" w:history="1">
            <w:r w:rsidRPr="00553D5D">
              <w:rPr>
                <w:rStyle w:val="Hyperlink"/>
                <w:rFonts w:asciiTheme="majorBidi" w:eastAsia="Times New Roman" w:hAnsiTheme="majorBidi" w:cstheme="majorBidi"/>
                <w:noProof/>
              </w:rPr>
              <w:t>Project Background and Motivation</w:t>
            </w:r>
            <w:r>
              <w:rPr>
                <w:noProof/>
                <w:webHidden/>
              </w:rPr>
              <w:tab/>
            </w:r>
            <w:r>
              <w:rPr>
                <w:noProof/>
                <w:webHidden/>
              </w:rPr>
              <w:fldChar w:fldCharType="begin"/>
            </w:r>
            <w:r>
              <w:rPr>
                <w:noProof/>
                <w:webHidden/>
              </w:rPr>
              <w:instrText xml:space="preserve"> PAGEREF _Toc222307993 \h </w:instrText>
            </w:r>
            <w:r>
              <w:rPr>
                <w:noProof/>
                <w:webHidden/>
              </w:rPr>
            </w:r>
            <w:r>
              <w:rPr>
                <w:noProof/>
                <w:webHidden/>
              </w:rPr>
              <w:fldChar w:fldCharType="separate"/>
            </w:r>
            <w:r>
              <w:rPr>
                <w:noProof/>
                <w:webHidden/>
              </w:rPr>
              <w:t>3</w:t>
            </w:r>
            <w:r>
              <w:rPr>
                <w:noProof/>
                <w:webHidden/>
              </w:rPr>
              <w:fldChar w:fldCharType="end"/>
            </w:r>
          </w:hyperlink>
        </w:p>
        <w:p w14:paraId="7A0043A8" w14:textId="7F4F5110"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7994" w:history="1">
            <w:r w:rsidRPr="00553D5D">
              <w:rPr>
                <w:rStyle w:val="Hyperlink"/>
                <w:rFonts w:asciiTheme="majorBidi" w:eastAsia="Times New Roman" w:hAnsiTheme="majorBidi" w:cstheme="majorBidi"/>
                <w:noProof/>
              </w:rPr>
              <w:t>2.2.0 Goals</w:t>
            </w:r>
            <w:r>
              <w:rPr>
                <w:noProof/>
                <w:webHidden/>
              </w:rPr>
              <w:tab/>
            </w:r>
            <w:r>
              <w:rPr>
                <w:noProof/>
                <w:webHidden/>
              </w:rPr>
              <w:fldChar w:fldCharType="begin"/>
            </w:r>
            <w:r>
              <w:rPr>
                <w:noProof/>
                <w:webHidden/>
              </w:rPr>
              <w:instrText xml:space="preserve"> PAGEREF _Toc222307994 \h </w:instrText>
            </w:r>
            <w:r>
              <w:rPr>
                <w:noProof/>
                <w:webHidden/>
              </w:rPr>
            </w:r>
            <w:r>
              <w:rPr>
                <w:noProof/>
                <w:webHidden/>
              </w:rPr>
              <w:fldChar w:fldCharType="separate"/>
            </w:r>
            <w:r>
              <w:rPr>
                <w:noProof/>
                <w:webHidden/>
              </w:rPr>
              <w:t>3</w:t>
            </w:r>
            <w:r>
              <w:rPr>
                <w:noProof/>
                <w:webHidden/>
              </w:rPr>
              <w:fldChar w:fldCharType="end"/>
            </w:r>
          </w:hyperlink>
        </w:p>
        <w:p w14:paraId="77308056" w14:textId="29D1E9BD"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7995" w:history="1">
            <w:r w:rsidRPr="00553D5D">
              <w:rPr>
                <w:rStyle w:val="Hyperlink"/>
                <w:rFonts w:asciiTheme="majorBidi" w:hAnsiTheme="majorBidi" w:cstheme="majorBidi"/>
                <w:noProof/>
                <w:lang w:val="en-US"/>
              </w:rPr>
              <w:t>Basic Goals</w:t>
            </w:r>
            <w:r>
              <w:rPr>
                <w:noProof/>
                <w:webHidden/>
              </w:rPr>
              <w:tab/>
            </w:r>
            <w:r>
              <w:rPr>
                <w:noProof/>
                <w:webHidden/>
              </w:rPr>
              <w:fldChar w:fldCharType="begin"/>
            </w:r>
            <w:r>
              <w:rPr>
                <w:noProof/>
                <w:webHidden/>
              </w:rPr>
              <w:instrText xml:space="preserve"> PAGEREF _Toc222307995 \h </w:instrText>
            </w:r>
            <w:r>
              <w:rPr>
                <w:noProof/>
                <w:webHidden/>
              </w:rPr>
            </w:r>
            <w:r>
              <w:rPr>
                <w:noProof/>
                <w:webHidden/>
              </w:rPr>
              <w:fldChar w:fldCharType="separate"/>
            </w:r>
            <w:r>
              <w:rPr>
                <w:noProof/>
                <w:webHidden/>
              </w:rPr>
              <w:t>3</w:t>
            </w:r>
            <w:r>
              <w:rPr>
                <w:noProof/>
                <w:webHidden/>
              </w:rPr>
              <w:fldChar w:fldCharType="end"/>
            </w:r>
          </w:hyperlink>
        </w:p>
        <w:p w14:paraId="1AB84A45" w14:textId="39D6DFAB"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7996" w:history="1">
            <w:r w:rsidRPr="00553D5D">
              <w:rPr>
                <w:rStyle w:val="Hyperlink"/>
                <w:rFonts w:asciiTheme="majorBidi" w:hAnsiTheme="majorBidi" w:cstheme="majorBidi"/>
                <w:noProof/>
                <w:lang w:val="en-US"/>
              </w:rPr>
              <w:t>Advanced Goals</w:t>
            </w:r>
            <w:r>
              <w:rPr>
                <w:noProof/>
                <w:webHidden/>
              </w:rPr>
              <w:tab/>
            </w:r>
            <w:r>
              <w:rPr>
                <w:noProof/>
                <w:webHidden/>
              </w:rPr>
              <w:fldChar w:fldCharType="begin"/>
            </w:r>
            <w:r>
              <w:rPr>
                <w:noProof/>
                <w:webHidden/>
              </w:rPr>
              <w:instrText xml:space="preserve"> PAGEREF _Toc222307996 \h </w:instrText>
            </w:r>
            <w:r>
              <w:rPr>
                <w:noProof/>
                <w:webHidden/>
              </w:rPr>
            </w:r>
            <w:r>
              <w:rPr>
                <w:noProof/>
                <w:webHidden/>
              </w:rPr>
              <w:fldChar w:fldCharType="separate"/>
            </w:r>
            <w:r>
              <w:rPr>
                <w:noProof/>
                <w:webHidden/>
              </w:rPr>
              <w:t>4</w:t>
            </w:r>
            <w:r>
              <w:rPr>
                <w:noProof/>
                <w:webHidden/>
              </w:rPr>
              <w:fldChar w:fldCharType="end"/>
            </w:r>
          </w:hyperlink>
        </w:p>
        <w:p w14:paraId="2B06099E" w14:textId="17BF65FA"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7997" w:history="1">
            <w:r w:rsidRPr="00553D5D">
              <w:rPr>
                <w:rStyle w:val="Hyperlink"/>
                <w:rFonts w:asciiTheme="majorBidi" w:hAnsiTheme="majorBidi" w:cstheme="majorBidi"/>
                <w:noProof/>
                <w:lang w:val="en-US"/>
              </w:rPr>
              <w:t>Stretch Goals</w:t>
            </w:r>
            <w:r>
              <w:rPr>
                <w:noProof/>
                <w:webHidden/>
              </w:rPr>
              <w:tab/>
            </w:r>
            <w:r>
              <w:rPr>
                <w:noProof/>
                <w:webHidden/>
              </w:rPr>
              <w:fldChar w:fldCharType="begin"/>
            </w:r>
            <w:r>
              <w:rPr>
                <w:noProof/>
                <w:webHidden/>
              </w:rPr>
              <w:instrText xml:space="preserve"> PAGEREF _Toc222307997 \h </w:instrText>
            </w:r>
            <w:r>
              <w:rPr>
                <w:noProof/>
                <w:webHidden/>
              </w:rPr>
            </w:r>
            <w:r>
              <w:rPr>
                <w:noProof/>
                <w:webHidden/>
              </w:rPr>
              <w:fldChar w:fldCharType="separate"/>
            </w:r>
            <w:r>
              <w:rPr>
                <w:noProof/>
                <w:webHidden/>
              </w:rPr>
              <w:t>4</w:t>
            </w:r>
            <w:r>
              <w:rPr>
                <w:noProof/>
                <w:webHidden/>
              </w:rPr>
              <w:fldChar w:fldCharType="end"/>
            </w:r>
          </w:hyperlink>
        </w:p>
        <w:p w14:paraId="21ABAFFE" w14:textId="4024F017"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7998" w:history="1">
            <w:r w:rsidRPr="00553D5D">
              <w:rPr>
                <w:rStyle w:val="Hyperlink"/>
                <w:rFonts w:asciiTheme="majorBidi" w:eastAsia="Times New Roman" w:hAnsiTheme="majorBidi" w:cstheme="majorBidi"/>
                <w:noProof/>
              </w:rPr>
              <w:t>2.2.1 Objectives</w:t>
            </w:r>
            <w:r>
              <w:rPr>
                <w:noProof/>
                <w:webHidden/>
              </w:rPr>
              <w:tab/>
            </w:r>
            <w:r>
              <w:rPr>
                <w:noProof/>
                <w:webHidden/>
              </w:rPr>
              <w:fldChar w:fldCharType="begin"/>
            </w:r>
            <w:r>
              <w:rPr>
                <w:noProof/>
                <w:webHidden/>
              </w:rPr>
              <w:instrText xml:space="preserve"> PAGEREF _Toc222307998 \h </w:instrText>
            </w:r>
            <w:r>
              <w:rPr>
                <w:noProof/>
                <w:webHidden/>
              </w:rPr>
            </w:r>
            <w:r>
              <w:rPr>
                <w:noProof/>
                <w:webHidden/>
              </w:rPr>
              <w:fldChar w:fldCharType="separate"/>
            </w:r>
            <w:r>
              <w:rPr>
                <w:noProof/>
                <w:webHidden/>
              </w:rPr>
              <w:t>4</w:t>
            </w:r>
            <w:r>
              <w:rPr>
                <w:noProof/>
                <w:webHidden/>
              </w:rPr>
              <w:fldChar w:fldCharType="end"/>
            </w:r>
          </w:hyperlink>
        </w:p>
        <w:p w14:paraId="528B6296" w14:textId="0CBD843F"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7999" w:history="1">
            <w:r w:rsidRPr="00553D5D">
              <w:rPr>
                <w:rStyle w:val="Hyperlink"/>
                <w:rFonts w:asciiTheme="majorBidi" w:hAnsiTheme="majorBidi" w:cstheme="majorBidi"/>
                <w:noProof/>
                <w:lang w:val="en-US"/>
              </w:rPr>
              <w:t>Basic Objectives</w:t>
            </w:r>
            <w:r>
              <w:rPr>
                <w:noProof/>
                <w:webHidden/>
              </w:rPr>
              <w:tab/>
            </w:r>
            <w:r>
              <w:rPr>
                <w:noProof/>
                <w:webHidden/>
              </w:rPr>
              <w:fldChar w:fldCharType="begin"/>
            </w:r>
            <w:r>
              <w:rPr>
                <w:noProof/>
                <w:webHidden/>
              </w:rPr>
              <w:instrText xml:space="preserve"> PAGEREF _Toc222307999 \h </w:instrText>
            </w:r>
            <w:r>
              <w:rPr>
                <w:noProof/>
                <w:webHidden/>
              </w:rPr>
            </w:r>
            <w:r>
              <w:rPr>
                <w:noProof/>
                <w:webHidden/>
              </w:rPr>
              <w:fldChar w:fldCharType="separate"/>
            </w:r>
            <w:r>
              <w:rPr>
                <w:noProof/>
                <w:webHidden/>
              </w:rPr>
              <w:t>4</w:t>
            </w:r>
            <w:r>
              <w:rPr>
                <w:noProof/>
                <w:webHidden/>
              </w:rPr>
              <w:fldChar w:fldCharType="end"/>
            </w:r>
          </w:hyperlink>
        </w:p>
        <w:p w14:paraId="485200FD" w14:textId="22935B66"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00" w:history="1">
            <w:r w:rsidRPr="00553D5D">
              <w:rPr>
                <w:rStyle w:val="Hyperlink"/>
                <w:rFonts w:asciiTheme="majorBidi" w:hAnsiTheme="majorBidi" w:cstheme="majorBidi"/>
                <w:noProof/>
                <w:lang w:val="en-US"/>
              </w:rPr>
              <w:t>Advanced Objectives</w:t>
            </w:r>
            <w:r>
              <w:rPr>
                <w:noProof/>
                <w:webHidden/>
              </w:rPr>
              <w:tab/>
            </w:r>
            <w:r>
              <w:rPr>
                <w:noProof/>
                <w:webHidden/>
              </w:rPr>
              <w:fldChar w:fldCharType="begin"/>
            </w:r>
            <w:r>
              <w:rPr>
                <w:noProof/>
                <w:webHidden/>
              </w:rPr>
              <w:instrText xml:space="preserve"> PAGEREF _Toc222308000 \h </w:instrText>
            </w:r>
            <w:r>
              <w:rPr>
                <w:noProof/>
                <w:webHidden/>
              </w:rPr>
            </w:r>
            <w:r>
              <w:rPr>
                <w:noProof/>
                <w:webHidden/>
              </w:rPr>
              <w:fldChar w:fldCharType="separate"/>
            </w:r>
            <w:r>
              <w:rPr>
                <w:noProof/>
                <w:webHidden/>
              </w:rPr>
              <w:t>4</w:t>
            </w:r>
            <w:r>
              <w:rPr>
                <w:noProof/>
                <w:webHidden/>
              </w:rPr>
              <w:fldChar w:fldCharType="end"/>
            </w:r>
          </w:hyperlink>
        </w:p>
        <w:p w14:paraId="0CFCC45A" w14:textId="7407AA5F"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01" w:history="1">
            <w:r w:rsidRPr="00553D5D">
              <w:rPr>
                <w:rStyle w:val="Hyperlink"/>
                <w:rFonts w:asciiTheme="majorBidi" w:hAnsiTheme="majorBidi" w:cstheme="majorBidi"/>
                <w:noProof/>
                <w:lang w:val="en-US"/>
              </w:rPr>
              <w:t>Stretch Objectives</w:t>
            </w:r>
            <w:r>
              <w:rPr>
                <w:noProof/>
                <w:webHidden/>
              </w:rPr>
              <w:tab/>
            </w:r>
            <w:r>
              <w:rPr>
                <w:noProof/>
                <w:webHidden/>
              </w:rPr>
              <w:fldChar w:fldCharType="begin"/>
            </w:r>
            <w:r>
              <w:rPr>
                <w:noProof/>
                <w:webHidden/>
              </w:rPr>
              <w:instrText xml:space="preserve"> PAGEREF _Toc222308001 \h </w:instrText>
            </w:r>
            <w:r>
              <w:rPr>
                <w:noProof/>
                <w:webHidden/>
              </w:rPr>
            </w:r>
            <w:r>
              <w:rPr>
                <w:noProof/>
                <w:webHidden/>
              </w:rPr>
              <w:fldChar w:fldCharType="separate"/>
            </w:r>
            <w:r>
              <w:rPr>
                <w:noProof/>
                <w:webHidden/>
              </w:rPr>
              <w:t>5</w:t>
            </w:r>
            <w:r>
              <w:rPr>
                <w:noProof/>
                <w:webHidden/>
              </w:rPr>
              <w:fldChar w:fldCharType="end"/>
            </w:r>
          </w:hyperlink>
        </w:p>
        <w:p w14:paraId="58056D63" w14:textId="1789E382"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02" w:history="1">
            <w:r w:rsidRPr="00553D5D">
              <w:rPr>
                <w:rStyle w:val="Hyperlink"/>
                <w:rFonts w:asciiTheme="majorBidi" w:eastAsia="Times New Roman" w:hAnsiTheme="majorBidi" w:cstheme="majorBidi"/>
                <w:noProof/>
              </w:rPr>
              <w:t>2.3 Features and functionalities</w:t>
            </w:r>
            <w:r>
              <w:rPr>
                <w:noProof/>
                <w:webHidden/>
              </w:rPr>
              <w:tab/>
            </w:r>
            <w:r>
              <w:rPr>
                <w:noProof/>
                <w:webHidden/>
              </w:rPr>
              <w:fldChar w:fldCharType="begin"/>
            </w:r>
            <w:r>
              <w:rPr>
                <w:noProof/>
                <w:webHidden/>
              </w:rPr>
              <w:instrText xml:space="preserve"> PAGEREF _Toc222308002 \h </w:instrText>
            </w:r>
            <w:r>
              <w:rPr>
                <w:noProof/>
                <w:webHidden/>
              </w:rPr>
            </w:r>
            <w:r>
              <w:rPr>
                <w:noProof/>
                <w:webHidden/>
              </w:rPr>
              <w:fldChar w:fldCharType="separate"/>
            </w:r>
            <w:r>
              <w:rPr>
                <w:noProof/>
                <w:webHidden/>
              </w:rPr>
              <w:t>5</w:t>
            </w:r>
            <w:r>
              <w:rPr>
                <w:noProof/>
                <w:webHidden/>
              </w:rPr>
              <w:fldChar w:fldCharType="end"/>
            </w:r>
          </w:hyperlink>
        </w:p>
        <w:p w14:paraId="63424DBF" w14:textId="641EBE30"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03" w:history="1">
            <w:r w:rsidRPr="00553D5D">
              <w:rPr>
                <w:rStyle w:val="Hyperlink"/>
                <w:rFonts w:asciiTheme="majorBidi" w:eastAsia="Times New Roman" w:hAnsiTheme="majorBidi" w:cstheme="majorBidi"/>
                <w:noProof/>
              </w:rPr>
              <w:t>2.4 Existing products</w:t>
            </w:r>
            <w:r>
              <w:rPr>
                <w:noProof/>
                <w:webHidden/>
              </w:rPr>
              <w:tab/>
            </w:r>
            <w:r>
              <w:rPr>
                <w:noProof/>
                <w:webHidden/>
              </w:rPr>
              <w:fldChar w:fldCharType="begin"/>
            </w:r>
            <w:r>
              <w:rPr>
                <w:noProof/>
                <w:webHidden/>
              </w:rPr>
              <w:instrText xml:space="preserve"> PAGEREF _Toc222308003 \h </w:instrText>
            </w:r>
            <w:r>
              <w:rPr>
                <w:noProof/>
                <w:webHidden/>
              </w:rPr>
            </w:r>
            <w:r>
              <w:rPr>
                <w:noProof/>
                <w:webHidden/>
              </w:rPr>
              <w:fldChar w:fldCharType="separate"/>
            </w:r>
            <w:r>
              <w:rPr>
                <w:noProof/>
                <w:webHidden/>
              </w:rPr>
              <w:t>6</w:t>
            </w:r>
            <w:r>
              <w:rPr>
                <w:noProof/>
                <w:webHidden/>
              </w:rPr>
              <w:fldChar w:fldCharType="end"/>
            </w:r>
          </w:hyperlink>
        </w:p>
        <w:p w14:paraId="01AD8FFA" w14:textId="7C6A76F4"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04" w:history="1">
            <w:r w:rsidRPr="00553D5D">
              <w:rPr>
                <w:rStyle w:val="Hyperlink"/>
                <w:rFonts w:asciiTheme="majorBidi" w:hAnsiTheme="majorBidi" w:cstheme="majorBidi"/>
                <w:noProof/>
              </w:rPr>
              <w:t>2.5 Engineering Specifications</w:t>
            </w:r>
            <w:r>
              <w:rPr>
                <w:noProof/>
                <w:webHidden/>
              </w:rPr>
              <w:tab/>
            </w:r>
            <w:r>
              <w:rPr>
                <w:noProof/>
                <w:webHidden/>
              </w:rPr>
              <w:fldChar w:fldCharType="begin"/>
            </w:r>
            <w:r>
              <w:rPr>
                <w:noProof/>
                <w:webHidden/>
              </w:rPr>
              <w:instrText xml:space="preserve"> PAGEREF _Toc222308004 \h </w:instrText>
            </w:r>
            <w:r>
              <w:rPr>
                <w:noProof/>
                <w:webHidden/>
              </w:rPr>
            </w:r>
            <w:r>
              <w:rPr>
                <w:noProof/>
                <w:webHidden/>
              </w:rPr>
              <w:fldChar w:fldCharType="separate"/>
            </w:r>
            <w:r>
              <w:rPr>
                <w:noProof/>
                <w:webHidden/>
              </w:rPr>
              <w:t>7</w:t>
            </w:r>
            <w:r>
              <w:rPr>
                <w:noProof/>
                <w:webHidden/>
              </w:rPr>
              <w:fldChar w:fldCharType="end"/>
            </w:r>
          </w:hyperlink>
        </w:p>
        <w:p w14:paraId="7A791966" w14:textId="26F8EC2F"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05" w:history="1">
            <w:r w:rsidRPr="00553D5D">
              <w:rPr>
                <w:rStyle w:val="Hyperlink"/>
                <w:rFonts w:asciiTheme="majorBidi" w:eastAsia="Times New Roman" w:hAnsiTheme="majorBidi" w:cstheme="majorBidi"/>
                <w:noProof/>
              </w:rPr>
              <w:t>MCU Selection</w:t>
            </w:r>
            <w:r>
              <w:rPr>
                <w:noProof/>
                <w:webHidden/>
              </w:rPr>
              <w:tab/>
            </w:r>
            <w:r>
              <w:rPr>
                <w:noProof/>
                <w:webHidden/>
              </w:rPr>
              <w:fldChar w:fldCharType="begin"/>
            </w:r>
            <w:r>
              <w:rPr>
                <w:noProof/>
                <w:webHidden/>
              </w:rPr>
              <w:instrText xml:space="preserve"> PAGEREF _Toc222308005 \h </w:instrText>
            </w:r>
            <w:r>
              <w:rPr>
                <w:noProof/>
                <w:webHidden/>
              </w:rPr>
            </w:r>
            <w:r>
              <w:rPr>
                <w:noProof/>
                <w:webHidden/>
              </w:rPr>
              <w:fldChar w:fldCharType="separate"/>
            </w:r>
            <w:r>
              <w:rPr>
                <w:noProof/>
                <w:webHidden/>
              </w:rPr>
              <w:t>10</w:t>
            </w:r>
            <w:r>
              <w:rPr>
                <w:noProof/>
                <w:webHidden/>
              </w:rPr>
              <w:fldChar w:fldCharType="end"/>
            </w:r>
          </w:hyperlink>
        </w:p>
        <w:p w14:paraId="12D04503" w14:textId="57EF2E30" w:rsidR="00FC3FA1" w:rsidRDefault="00FC3FA1">
          <w:pPr>
            <w:pStyle w:val="TOC3"/>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06" w:history="1">
            <w:r w:rsidRPr="00553D5D">
              <w:rPr>
                <w:rStyle w:val="Hyperlink"/>
                <w:rFonts w:asciiTheme="majorBidi" w:eastAsia="Times New Roman" w:hAnsiTheme="majorBidi" w:cstheme="majorBidi"/>
                <w:noProof/>
              </w:rPr>
              <w:t>Comparing MCUs</w:t>
            </w:r>
            <w:r>
              <w:rPr>
                <w:noProof/>
                <w:webHidden/>
              </w:rPr>
              <w:tab/>
            </w:r>
            <w:r>
              <w:rPr>
                <w:noProof/>
                <w:webHidden/>
              </w:rPr>
              <w:fldChar w:fldCharType="begin"/>
            </w:r>
            <w:r>
              <w:rPr>
                <w:noProof/>
                <w:webHidden/>
              </w:rPr>
              <w:instrText xml:space="preserve"> PAGEREF _Toc222308006 \h </w:instrText>
            </w:r>
            <w:r>
              <w:rPr>
                <w:noProof/>
                <w:webHidden/>
              </w:rPr>
            </w:r>
            <w:r>
              <w:rPr>
                <w:noProof/>
                <w:webHidden/>
              </w:rPr>
              <w:fldChar w:fldCharType="separate"/>
            </w:r>
            <w:r>
              <w:rPr>
                <w:noProof/>
                <w:webHidden/>
              </w:rPr>
              <w:t>10</w:t>
            </w:r>
            <w:r>
              <w:rPr>
                <w:noProof/>
                <w:webHidden/>
              </w:rPr>
              <w:fldChar w:fldCharType="end"/>
            </w:r>
          </w:hyperlink>
        </w:p>
        <w:p w14:paraId="5AF43E4F" w14:textId="5FEA4E1F" w:rsidR="00FC3FA1" w:rsidRDefault="00FC3FA1">
          <w:pPr>
            <w:pStyle w:val="TOC3"/>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07" w:history="1">
            <w:r w:rsidRPr="00553D5D">
              <w:rPr>
                <w:rStyle w:val="Hyperlink"/>
                <w:rFonts w:asciiTheme="majorBidi" w:eastAsia="Times New Roman" w:hAnsiTheme="majorBidi" w:cstheme="majorBidi"/>
                <w:noProof/>
              </w:rPr>
              <w:t>Final Decision: ESP32-S3 for Main Hub and ESP32-C3 for Distributed Nodes</w:t>
            </w:r>
            <w:r>
              <w:rPr>
                <w:noProof/>
                <w:webHidden/>
              </w:rPr>
              <w:tab/>
            </w:r>
            <w:r>
              <w:rPr>
                <w:noProof/>
                <w:webHidden/>
              </w:rPr>
              <w:fldChar w:fldCharType="begin"/>
            </w:r>
            <w:r>
              <w:rPr>
                <w:noProof/>
                <w:webHidden/>
              </w:rPr>
              <w:instrText xml:space="preserve"> PAGEREF _Toc222308007 \h </w:instrText>
            </w:r>
            <w:r>
              <w:rPr>
                <w:noProof/>
                <w:webHidden/>
              </w:rPr>
            </w:r>
            <w:r>
              <w:rPr>
                <w:noProof/>
                <w:webHidden/>
              </w:rPr>
              <w:fldChar w:fldCharType="separate"/>
            </w:r>
            <w:r>
              <w:rPr>
                <w:noProof/>
                <w:webHidden/>
              </w:rPr>
              <w:t>11</w:t>
            </w:r>
            <w:r>
              <w:rPr>
                <w:noProof/>
                <w:webHidden/>
              </w:rPr>
              <w:fldChar w:fldCharType="end"/>
            </w:r>
          </w:hyperlink>
        </w:p>
        <w:p w14:paraId="67073BB5" w14:textId="0A7082F8"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08" w:history="1">
            <w:r w:rsidRPr="00553D5D">
              <w:rPr>
                <w:rStyle w:val="Hyperlink"/>
                <w:rFonts w:asciiTheme="majorBidi" w:eastAsia="Times New Roman" w:hAnsiTheme="majorBidi" w:cstheme="majorBidi"/>
                <w:noProof/>
              </w:rPr>
              <w:t>Touchscreen Selection</w:t>
            </w:r>
            <w:r>
              <w:rPr>
                <w:noProof/>
                <w:webHidden/>
              </w:rPr>
              <w:tab/>
            </w:r>
            <w:r>
              <w:rPr>
                <w:noProof/>
                <w:webHidden/>
              </w:rPr>
              <w:fldChar w:fldCharType="begin"/>
            </w:r>
            <w:r>
              <w:rPr>
                <w:noProof/>
                <w:webHidden/>
              </w:rPr>
              <w:instrText xml:space="preserve"> PAGEREF _Toc222308008 \h </w:instrText>
            </w:r>
            <w:r>
              <w:rPr>
                <w:noProof/>
                <w:webHidden/>
              </w:rPr>
            </w:r>
            <w:r>
              <w:rPr>
                <w:noProof/>
                <w:webHidden/>
              </w:rPr>
              <w:fldChar w:fldCharType="separate"/>
            </w:r>
            <w:r>
              <w:rPr>
                <w:noProof/>
                <w:webHidden/>
              </w:rPr>
              <w:t>11</w:t>
            </w:r>
            <w:r>
              <w:rPr>
                <w:noProof/>
                <w:webHidden/>
              </w:rPr>
              <w:fldChar w:fldCharType="end"/>
            </w:r>
          </w:hyperlink>
        </w:p>
        <w:p w14:paraId="1B8A74E2" w14:textId="226F7872" w:rsidR="00FC3FA1" w:rsidRDefault="00FC3FA1">
          <w:pPr>
            <w:pStyle w:val="TOC3"/>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09" w:history="1">
            <w:r w:rsidRPr="00553D5D">
              <w:rPr>
                <w:rStyle w:val="Hyperlink"/>
                <w:rFonts w:asciiTheme="majorBidi" w:eastAsia="Times New Roman" w:hAnsiTheme="majorBidi" w:cstheme="majorBidi"/>
                <w:noProof/>
              </w:rPr>
              <w:t>Comparing Touchscreens</w:t>
            </w:r>
            <w:r>
              <w:rPr>
                <w:noProof/>
                <w:webHidden/>
              </w:rPr>
              <w:tab/>
            </w:r>
            <w:r>
              <w:rPr>
                <w:noProof/>
                <w:webHidden/>
              </w:rPr>
              <w:fldChar w:fldCharType="begin"/>
            </w:r>
            <w:r>
              <w:rPr>
                <w:noProof/>
                <w:webHidden/>
              </w:rPr>
              <w:instrText xml:space="preserve"> PAGEREF _Toc222308009 \h </w:instrText>
            </w:r>
            <w:r>
              <w:rPr>
                <w:noProof/>
                <w:webHidden/>
              </w:rPr>
            </w:r>
            <w:r>
              <w:rPr>
                <w:noProof/>
                <w:webHidden/>
              </w:rPr>
              <w:fldChar w:fldCharType="separate"/>
            </w:r>
            <w:r>
              <w:rPr>
                <w:noProof/>
                <w:webHidden/>
              </w:rPr>
              <w:t>11</w:t>
            </w:r>
            <w:r>
              <w:rPr>
                <w:noProof/>
                <w:webHidden/>
              </w:rPr>
              <w:fldChar w:fldCharType="end"/>
            </w:r>
          </w:hyperlink>
        </w:p>
        <w:p w14:paraId="29B2CBAF" w14:textId="4300C09F"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10" w:history="1">
            <w:r w:rsidRPr="00553D5D">
              <w:rPr>
                <w:rStyle w:val="Hyperlink"/>
                <w:rFonts w:asciiTheme="majorBidi" w:eastAsia="Times New Roman" w:hAnsiTheme="majorBidi" w:cstheme="majorBidi"/>
                <w:noProof/>
              </w:rPr>
              <w:t>Graphics Library Selection</w:t>
            </w:r>
            <w:r>
              <w:rPr>
                <w:noProof/>
                <w:webHidden/>
              </w:rPr>
              <w:tab/>
            </w:r>
            <w:r>
              <w:rPr>
                <w:noProof/>
                <w:webHidden/>
              </w:rPr>
              <w:fldChar w:fldCharType="begin"/>
            </w:r>
            <w:r>
              <w:rPr>
                <w:noProof/>
                <w:webHidden/>
              </w:rPr>
              <w:instrText xml:space="preserve"> PAGEREF _Toc222308010 \h </w:instrText>
            </w:r>
            <w:r>
              <w:rPr>
                <w:noProof/>
                <w:webHidden/>
              </w:rPr>
            </w:r>
            <w:r>
              <w:rPr>
                <w:noProof/>
                <w:webHidden/>
              </w:rPr>
              <w:fldChar w:fldCharType="separate"/>
            </w:r>
            <w:r>
              <w:rPr>
                <w:noProof/>
                <w:webHidden/>
              </w:rPr>
              <w:t>12</w:t>
            </w:r>
            <w:r>
              <w:rPr>
                <w:noProof/>
                <w:webHidden/>
              </w:rPr>
              <w:fldChar w:fldCharType="end"/>
            </w:r>
          </w:hyperlink>
        </w:p>
        <w:p w14:paraId="4B3CBA49" w14:textId="53EE4DEF"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11" w:history="1">
            <w:r w:rsidRPr="00553D5D">
              <w:rPr>
                <w:rStyle w:val="Hyperlink"/>
                <w:rFonts w:asciiTheme="majorBidi" w:eastAsia="Times New Roman" w:hAnsiTheme="majorBidi" w:cstheme="majorBidi"/>
                <w:noProof/>
              </w:rPr>
              <w:t>Basic RF Transmitter and Receiver Design</w:t>
            </w:r>
            <w:r>
              <w:rPr>
                <w:noProof/>
                <w:webHidden/>
              </w:rPr>
              <w:tab/>
            </w:r>
            <w:r>
              <w:rPr>
                <w:noProof/>
                <w:webHidden/>
              </w:rPr>
              <w:fldChar w:fldCharType="begin"/>
            </w:r>
            <w:r>
              <w:rPr>
                <w:noProof/>
                <w:webHidden/>
              </w:rPr>
              <w:instrText xml:space="preserve"> PAGEREF _Toc222308011 \h </w:instrText>
            </w:r>
            <w:r>
              <w:rPr>
                <w:noProof/>
                <w:webHidden/>
              </w:rPr>
            </w:r>
            <w:r>
              <w:rPr>
                <w:noProof/>
                <w:webHidden/>
              </w:rPr>
              <w:fldChar w:fldCharType="separate"/>
            </w:r>
            <w:r>
              <w:rPr>
                <w:noProof/>
                <w:webHidden/>
              </w:rPr>
              <w:t>12</w:t>
            </w:r>
            <w:r>
              <w:rPr>
                <w:noProof/>
                <w:webHidden/>
              </w:rPr>
              <w:fldChar w:fldCharType="end"/>
            </w:r>
          </w:hyperlink>
        </w:p>
        <w:p w14:paraId="73C367D2" w14:textId="7DC419C3" w:rsidR="00FC3FA1" w:rsidRDefault="00FC3FA1">
          <w:pPr>
            <w:pStyle w:val="TOC3"/>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12" w:history="1">
            <w:r w:rsidRPr="00553D5D">
              <w:rPr>
                <w:rStyle w:val="Hyperlink"/>
                <w:rFonts w:asciiTheme="majorBidi" w:eastAsia="Times New Roman" w:hAnsiTheme="majorBidi" w:cstheme="majorBidi"/>
                <w:noProof/>
              </w:rPr>
              <w:t>Basic Transmitter Design</w:t>
            </w:r>
            <w:r>
              <w:rPr>
                <w:noProof/>
                <w:webHidden/>
              </w:rPr>
              <w:tab/>
            </w:r>
            <w:r>
              <w:rPr>
                <w:noProof/>
                <w:webHidden/>
              </w:rPr>
              <w:fldChar w:fldCharType="begin"/>
            </w:r>
            <w:r>
              <w:rPr>
                <w:noProof/>
                <w:webHidden/>
              </w:rPr>
              <w:instrText xml:space="preserve"> PAGEREF _Toc222308012 \h </w:instrText>
            </w:r>
            <w:r>
              <w:rPr>
                <w:noProof/>
                <w:webHidden/>
              </w:rPr>
            </w:r>
            <w:r>
              <w:rPr>
                <w:noProof/>
                <w:webHidden/>
              </w:rPr>
              <w:fldChar w:fldCharType="separate"/>
            </w:r>
            <w:r>
              <w:rPr>
                <w:noProof/>
                <w:webHidden/>
              </w:rPr>
              <w:t>12</w:t>
            </w:r>
            <w:r>
              <w:rPr>
                <w:noProof/>
                <w:webHidden/>
              </w:rPr>
              <w:fldChar w:fldCharType="end"/>
            </w:r>
          </w:hyperlink>
        </w:p>
        <w:p w14:paraId="2A72D34F" w14:textId="69171B73" w:rsidR="00FC3FA1" w:rsidRDefault="00FC3FA1">
          <w:pPr>
            <w:pStyle w:val="TOC2"/>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13" w:history="1">
            <w:r w:rsidRPr="00553D5D">
              <w:rPr>
                <w:rStyle w:val="Hyperlink"/>
                <w:rFonts w:asciiTheme="majorBidi" w:hAnsiTheme="majorBidi" w:cstheme="majorBidi"/>
                <w:noProof/>
                <w:lang w:val="en-US"/>
              </w:rPr>
              <w:t>RF Transmitter Circuit Design:</w:t>
            </w:r>
            <w:r>
              <w:rPr>
                <w:noProof/>
                <w:webHidden/>
              </w:rPr>
              <w:tab/>
            </w:r>
            <w:r>
              <w:rPr>
                <w:noProof/>
                <w:webHidden/>
              </w:rPr>
              <w:fldChar w:fldCharType="begin"/>
            </w:r>
            <w:r>
              <w:rPr>
                <w:noProof/>
                <w:webHidden/>
              </w:rPr>
              <w:instrText xml:space="preserve"> PAGEREF _Toc222308013 \h </w:instrText>
            </w:r>
            <w:r>
              <w:rPr>
                <w:noProof/>
                <w:webHidden/>
              </w:rPr>
            </w:r>
            <w:r>
              <w:rPr>
                <w:noProof/>
                <w:webHidden/>
              </w:rPr>
              <w:fldChar w:fldCharType="separate"/>
            </w:r>
            <w:r>
              <w:rPr>
                <w:noProof/>
                <w:webHidden/>
              </w:rPr>
              <w:t>18</w:t>
            </w:r>
            <w:r>
              <w:rPr>
                <w:noProof/>
                <w:webHidden/>
              </w:rPr>
              <w:fldChar w:fldCharType="end"/>
            </w:r>
          </w:hyperlink>
        </w:p>
        <w:p w14:paraId="12214675" w14:textId="26768E37"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14" w:history="1">
            <w:r w:rsidRPr="00553D5D">
              <w:rPr>
                <w:rStyle w:val="Hyperlink"/>
                <w:rFonts w:asciiTheme="majorBidi" w:hAnsiTheme="majorBidi" w:cstheme="majorBidi"/>
                <w:noProof/>
                <w:lang w:val="en-US"/>
              </w:rPr>
              <w:t>RF Receiver</w:t>
            </w:r>
            <w:r>
              <w:rPr>
                <w:noProof/>
                <w:webHidden/>
              </w:rPr>
              <w:tab/>
            </w:r>
            <w:r>
              <w:rPr>
                <w:noProof/>
                <w:webHidden/>
              </w:rPr>
              <w:fldChar w:fldCharType="begin"/>
            </w:r>
            <w:r>
              <w:rPr>
                <w:noProof/>
                <w:webHidden/>
              </w:rPr>
              <w:instrText xml:space="preserve"> PAGEREF _Toc222308014 \h </w:instrText>
            </w:r>
            <w:r>
              <w:rPr>
                <w:noProof/>
                <w:webHidden/>
              </w:rPr>
            </w:r>
            <w:r>
              <w:rPr>
                <w:noProof/>
                <w:webHidden/>
              </w:rPr>
              <w:fldChar w:fldCharType="separate"/>
            </w:r>
            <w:r>
              <w:rPr>
                <w:noProof/>
                <w:webHidden/>
              </w:rPr>
              <w:t>19</w:t>
            </w:r>
            <w:r>
              <w:rPr>
                <w:noProof/>
                <w:webHidden/>
              </w:rPr>
              <w:fldChar w:fldCharType="end"/>
            </w:r>
          </w:hyperlink>
        </w:p>
        <w:p w14:paraId="2198B84B" w14:textId="3B906C7A"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15" w:history="1">
            <w:r w:rsidRPr="00553D5D">
              <w:rPr>
                <w:rStyle w:val="Hyperlink"/>
                <w:rFonts w:asciiTheme="majorBidi" w:hAnsiTheme="majorBidi" w:cstheme="majorBidi"/>
                <w:noProof/>
              </w:rPr>
              <w:t>2.6 General Hardware Block Diagram</w:t>
            </w:r>
            <w:r>
              <w:rPr>
                <w:noProof/>
                <w:webHidden/>
              </w:rPr>
              <w:tab/>
            </w:r>
            <w:r>
              <w:rPr>
                <w:noProof/>
                <w:webHidden/>
              </w:rPr>
              <w:fldChar w:fldCharType="begin"/>
            </w:r>
            <w:r>
              <w:rPr>
                <w:noProof/>
                <w:webHidden/>
              </w:rPr>
              <w:instrText xml:space="preserve"> PAGEREF _Toc222308015 \h </w:instrText>
            </w:r>
            <w:r>
              <w:rPr>
                <w:noProof/>
                <w:webHidden/>
              </w:rPr>
            </w:r>
            <w:r>
              <w:rPr>
                <w:noProof/>
                <w:webHidden/>
              </w:rPr>
              <w:fldChar w:fldCharType="separate"/>
            </w:r>
            <w:r>
              <w:rPr>
                <w:noProof/>
                <w:webHidden/>
              </w:rPr>
              <w:t>21</w:t>
            </w:r>
            <w:r>
              <w:rPr>
                <w:noProof/>
                <w:webHidden/>
              </w:rPr>
              <w:fldChar w:fldCharType="end"/>
            </w:r>
          </w:hyperlink>
        </w:p>
        <w:p w14:paraId="7AE2DB27" w14:textId="09841F9E"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16" w:history="1">
            <w:r w:rsidRPr="00553D5D">
              <w:rPr>
                <w:rStyle w:val="Hyperlink"/>
                <w:rFonts w:asciiTheme="majorBidi" w:hAnsiTheme="majorBidi" w:cstheme="majorBidi"/>
                <w:noProof/>
              </w:rPr>
              <w:t>2.7 General Software Block Diagrams</w:t>
            </w:r>
            <w:r>
              <w:rPr>
                <w:noProof/>
                <w:webHidden/>
              </w:rPr>
              <w:tab/>
            </w:r>
            <w:r>
              <w:rPr>
                <w:noProof/>
                <w:webHidden/>
              </w:rPr>
              <w:fldChar w:fldCharType="begin"/>
            </w:r>
            <w:r>
              <w:rPr>
                <w:noProof/>
                <w:webHidden/>
              </w:rPr>
              <w:instrText xml:space="preserve"> PAGEREF _Toc222308016 \h </w:instrText>
            </w:r>
            <w:r>
              <w:rPr>
                <w:noProof/>
                <w:webHidden/>
              </w:rPr>
            </w:r>
            <w:r>
              <w:rPr>
                <w:noProof/>
                <w:webHidden/>
              </w:rPr>
              <w:fldChar w:fldCharType="separate"/>
            </w:r>
            <w:r>
              <w:rPr>
                <w:noProof/>
                <w:webHidden/>
              </w:rPr>
              <w:t>23</w:t>
            </w:r>
            <w:r>
              <w:rPr>
                <w:noProof/>
                <w:webHidden/>
              </w:rPr>
              <w:fldChar w:fldCharType="end"/>
            </w:r>
          </w:hyperlink>
        </w:p>
        <w:p w14:paraId="6BFE5310" w14:textId="02D73375"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17" w:history="1">
            <w:r w:rsidRPr="00553D5D">
              <w:rPr>
                <w:rStyle w:val="Hyperlink"/>
                <w:rFonts w:asciiTheme="majorBidi" w:hAnsiTheme="majorBidi" w:cstheme="majorBidi"/>
                <w:noProof/>
              </w:rPr>
              <w:t>2.8 Prototype illustration / blueprint</w:t>
            </w:r>
            <w:r>
              <w:rPr>
                <w:noProof/>
                <w:webHidden/>
              </w:rPr>
              <w:tab/>
            </w:r>
            <w:r>
              <w:rPr>
                <w:noProof/>
                <w:webHidden/>
              </w:rPr>
              <w:fldChar w:fldCharType="begin"/>
            </w:r>
            <w:r>
              <w:rPr>
                <w:noProof/>
                <w:webHidden/>
              </w:rPr>
              <w:instrText xml:space="preserve"> PAGEREF _Toc222308017 \h </w:instrText>
            </w:r>
            <w:r>
              <w:rPr>
                <w:noProof/>
                <w:webHidden/>
              </w:rPr>
            </w:r>
            <w:r>
              <w:rPr>
                <w:noProof/>
                <w:webHidden/>
              </w:rPr>
              <w:fldChar w:fldCharType="separate"/>
            </w:r>
            <w:r>
              <w:rPr>
                <w:noProof/>
                <w:webHidden/>
              </w:rPr>
              <w:t>27</w:t>
            </w:r>
            <w:r>
              <w:rPr>
                <w:noProof/>
                <w:webHidden/>
              </w:rPr>
              <w:fldChar w:fldCharType="end"/>
            </w:r>
          </w:hyperlink>
        </w:p>
        <w:p w14:paraId="16C57C3C" w14:textId="17BC6952"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18" w:history="1">
            <w:r w:rsidRPr="00553D5D">
              <w:rPr>
                <w:rStyle w:val="Hyperlink"/>
                <w:rFonts w:asciiTheme="majorBidi" w:hAnsiTheme="majorBidi" w:cstheme="majorBidi"/>
                <w:noProof/>
              </w:rPr>
              <w:t>2.9 House of Quality</w:t>
            </w:r>
            <w:r>
              <w:rPr>
                <w:noProof/>
                <w:webHidden/>
              </w:rPr>
              <w:tab/>
            </w:r>
            <w:r>
              <w:rPr>
                <w:noProof/>
                <w:webHidden/>
              </w:rPr>
              <w:fldChar w:fldCharType="begin"/>
            </w:r>
            <w:r>
              <w:rPr>
                <w:noProof/>
                <w:webHidden/>
              </w:rPr>
              <w:instrText xml:space="preserve"> PAGEREF _Toc222308018 \h </w:instrText>
            </w:r>
            <w:r>
              <w:rPr>
                <w:noProof/>
                <w:webHidden/>
              </w:rPr>
            </w:r>
            <w:r>
              <w:rPr>
                <w:noProof/>
                <w:webHidden/>
              </w:rPr>
              <w:fldChar w:fldCharType="separate"/>
            </w:r>
            <w:r>
              <w:rPr>
                <w:noProof/>
                <w:webHidden/>
              </w:rPr>
              <w:t>28</w:t>
            </w:r>
            <w:r>
              <w:rPr>
                <w:noProof/>
                <w:webHidden/>
              </w:rPr>
              <w:fldChar w:fldCharType="end"/>
            </w:r>
          </w:hyperlink>
        </w:p>
        <w:p w14:paraId="313BC12C" w14:textId="3F56F7E8"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19" w:history="1">
            <w:r w:rsidRPr="00553D5D">
              <w:rPr>
                <w:rStyle w:val="Hyperlink"/>
                <w:rFonts w:asciiTheme="majorBidi" w:hAnsiTheme="majorBidi" w:cstheme="majorBidi"/>
                <w:noProof/>
              </w:rPr>
              <w:t>10.1 Budget and Financing</w:t>
            </w:r>
            <w:r>
              <w:rPr>
                <w:noProof/>
                <w:webHidden/>
              </w:rPr>
              <w:tab/>
            </w:r>
            <w:r>
              <w:rPr>
                <w:noProof/>
                <w:webHidden/>
              </w:rPr>
              <w:fldChar w:fldCharType="begin"/>
            </w:r>
            <w:r>
              <w:rPr>
                <w:noProof/>
                <w:webHidden/>
              </w:rPr>
              <w:instrText xml:space="preserve"> PAGEREF _Toc222308019 \h </w:instrText>
            </w:r>
            <w:r>
              <w:rPr>
                <w:noProof/>
                <w:webHidden/>
              </w:rPr>
            </w:r>
            <w:r>
              <w:rPr>
                <w:noProof/>
                <w:webHidden/>
              </w:rPr>
              <w:fldChar w:fldCharType="separate"/>
            </w:r>
            <w:r>
              <w:rPr>
                <w:noProof/>
                <w:webHidden/>
              </w:rPr>
              <w:t>29</w:t>
            </w:r>
            <w:r>
              <w:rPr>
                <w:noProof/>
                <w:webHidden/>
              </w:rPr>
              <w:fldChar w:fldCharType="end"/>
            </w:r>
          </w:hyperlink>
        </w:p>
        <w:p w14:paraId="5C6E7160" w14:textId="43B4601C"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20" w:history="1">
            <w:r w:rsidRPr="00553D5D">
              <w:rPr>
                <w:rStyle w:val="Hyperlink"/>
                <w:rFonts w:asciiTheme="majorBidi" w:hAnsiTheme="majorBidi" w:cstheme="majorBidi"/>
                <w:noProof/>
              </w:rPr>
              <w:t>10.2 Project milestones</w:t>
            </w:r>
            <w:r>
              <w:rPr>
                <w:noProof/>
                <w:webHidden/>
              </w:rPr>
              <w:tab/>
            </w:r>
            <w:r>
              <w:rPr>
                <w:noProof/>
                <w:webHidden/>
              </w:rPr>
              <w:fldChar w:fldCharType="begin"/>
            </w:r>
            <w:r>
              <w:rPr>
                <w:noProof/>
                <w:webHidden/>
              </w:rPr>
              <w:instrText xml:space="preserve"> PAGEREF _Toc222308020 \h </w:instrText>
            </w:r>
            <w:r>
              <w:rPr>
                <w:noProof/>
                <w:webHidden/>
              </w:rPr>
            </w:r>
            <w:r>
              <w:rPr>
                <w:noProof/>
                <w:webHidden/>
              </w:rPr>
              <w:fldChar w:fldCharType="separate"/>
            </w:r>
            <w:r>
              <w:rPr>
                <w:noProof/>
                <w:webHidden/>
              </w:rPr>
              <w:t>32</w:t>
            </w:r>
            <w:r>
              <w:rPr>
                <w:noProof/>
                <w:webHidden/>
              </w:rPr>
              <w:fldChar w:fldCharType="end"/>
            </w:r>
          </w:hyperlink>
        </w:p>
        <w:p w14:paraId="14005927" w14:textId="6A105192"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21" w:history="1">
            <w:r w:rsidRPr="00553D5D">
              <w:rPr>
                <w:rStyle w:val="Hyperlink"/>
                <w:rFonts w:asciiTheme="majorBidi" w:hAnsiTheme="majorBidi" w:cstheme="majorBidi"/>
                <w:noProof/>
              </w:rPr>
              <w:t>Appendix A: Reference</w:t>
            </w:r>
            <w:r>
              <w:rPr>
                <w:noProof/>
                <w:webHidden/>
              </w:rPr>
              <w:tab/>
            </w:r>
            <w:r>
              <w:rPr>
                <w:noProof/>
                <w:webHidden/>
              </w:rPr>
              <w:fldChar w:fldCharType="begin"/>
            </w:r>
            <w:r>
              <w:rPr>
                <w:noProof/>
                <w:webHidden/>
              </w:rPr>
              <w:instrText xml:space="preserve"> PAGEREF _Toc222308021 \h </w:instrText>
            </w:r>
            <w:r>
              <w:rPr>
                <w:noProof/>
                <w:webHidden/>
              </w:rPr>
            </w:r>
            <w:r>
              <w:rPr>
                <w:noProof/>
                <w:webHidden/>
              </w:rPr>
              <w:fldChar w:fldCharType="separate"/>
            </w:r>
            <w:r>
              <w:rPr>
                <w:noProof/>
                <w:webHidden/>
              </w:rPr>
              <w:t>35</w:t>
            </w:r>
            <w:r>
              <w:rPr>
                <w:noProof/>
                <w:webHidden/>
              </w:rPr>
              <w:fldChar w:fldCharType="end"/>
            </w:r>
          </w:hyperlink>
        </w:p>
        <w:p w14:paraId="6C68E882" w14:textId="657F754C" w:rsidR="00FC3FA1" w:rsidRDefault="00FC3FA1">
          <w:pPr>
            <w:pStyle w:val="TOC1"/>
            <w:tabs>
              <w:tab w:val="right" w:leader="dot" w:pos="8630"/>
            </w:tabs>
            <w:rPr>
              <w:rFonts w:asciiTheme="minorHAnsi" w:eastAsiaTheme="minorEastAsia" w:hAnsiTheme="minorHAnsi" w:cstheme="minorBidi"/>
              <w:noProof/>
              <w:kern w:val="2"/>
              <w:sz w:val="24"/>
              <w:szCs w:val="24"/>
              <w:lang w:val="en-US" w:bidi="he-IL"/>
              <w14:ligatures w14:val="standardContextual"/>
            </w:rPr>
          </w:pPr>
          <w:hyperlink w:anchor="_Toc222308022" w:history="1">
            <w:r w:rsidRPr="00553D5D">
              <w:rPr>
                <w:rStyle w:val="Hyperlink"/>
                <w:rFonts w:asciiTheme="majorBidi" w:hAnsiTheme="majorBidi" w:cstheme="majorBidi"/>
                <w:noProof/>
              </w:rPr>
              <w:t>Appendix C: Etc.</w:t>
            </w:r>
            <w:r>
              <w:rPr>
                <w:noProof/>
                <w:webHidden/>
              </w:rPr>
              <w:tab/>
            </w:r>
            <w:r>
              <w:rPr>
                <w:noProof/>
                <w:webHidden/>
              </w:rPr>
              <w:fldChar w:fldCharType="begin"/>
            </w:r>
            <w:r>
              <w:rPr>
                <w:noProof/>
                <w:webHidden/>
              </w:rPr>
              <w:instrText xml:space="preserve"> PAGEREF _Toc222308022 \h </w:instrText>
            </w:r>
            <w:r>
              <w:rPr>
                <w:noProof/>
                <w:webHidden/>
              </w:rPr>
            </w:r>
            <w:r>
              <w:rPr>
                <w:noProof/>
                <w:webHidden/>
              </w:rPr>
              <w:fldChar w:fldCharType="separate"/>
            </w:r>
            <w:r>
              <w:rPr>
                <w:noProof/>
                <w:webHidden/>
              </w:rPr>
              <w:t>36</w:t>
            </w:r>
            <w:r>
              <w:rPr>
                <w:noProof/>
                <w:webHidden/>
              </w:rPr>
              <w:fldChar w:fldCharType="end"/>
            </w:r>
          </w:hyperlink>
        </w:p>
        <w:p w14:paraId="19A7F0FE" w14:textId="0FACBE0A" w:rsidR="00B93421" w:rsidRPr="00BE736D" w:rsidRDefault="00A85AC4" w:rsidP="00776803">
          <w:pPr>
            <w:spacing w:line="240" w:lineRule="auto"/>
            <w:rPr>
              <w:rFonts w:asciiTheme="majorBidi" w:eastAsia="Times New Roman" w:hAnsiTheme="majorBidi" w:cstheme="majorBidi"/>
              <w:color w:val="000000" w:themeColor="text1"/>
            </w:rPr>
          </w:pPr>
          <w:r w:rsidRPr="00BE736D">
            <w:rPr>
              <w:rFonts w:asciiTheme="majorBidi" w:hAnsiTheme="majorBidi" w:cstheme="majorBidi"/>
              <w:noProof/>
              <w:color w:val="000000" w:themeColor="text1"/>
            </w:rPr>
            <w:fldChar w:fldCharType="end"/>
          </w:r>
        </w:p>
      </w:sdtContent>
    </w:sdt>
    <w:p w14:paraId="44C7456A" w14:textId="42F53848" w:rsidR="2362927F" w:rsidRPr="00BE736D" w:rsidRDefault="004600AD">
      <w:pPr>
        <w:pStyle w:val="Heading1"/>
        <w:spacing w:before="0" w:after="0" w:line="240" w:lineRule="auto"/>
        <w:jc w:val="both"/>
        <w:rPr>
          <w:rFonts w:asciiTheme="majorBidi" w:eastAsia="Times New Roman" w:hAnsiTheme="majorBidi" w:cstheme="majorBidi"/>
          <w:b/>
          <w:bCs/>
          <w:color w:val="000000" w:themeColor="text1"/>
          <w:sz w:val="28"/>
          <w:szCs w:val="28"/>
        </w:rPr>
        <w:pPrChange w:id="2" w:author="Nicholas Newman" w:date="2026-02-04T18:28:00Z" w16du:dateUtc="2026-02-04T23:28:00Z">
          <w:pPr>
            <w:pStyle w:val="Heading1"/>
            <w:spacing w:before="0" w:after="0" w:line="240" w:lineRule="auto"/>
          </w:pPr>
        </w:pPrChange>
      </w:pPr>
      <w:bookmarkStart w:id="3" w:name="_Toc222307992"/>
      <w:r w:rsidRPr="00BE736D">
        <w:rPr>
          <w:rFonts w:asciiTheme="majorBidi" w:eastAsia="Times New Roman" w:hAnsiTheme="majorBidi" w:cstheme="majorBidi"/>
          <w:color w:val="000000" w:themeColor="text1"/>
        </w:rPr>
        <w:t>2.1 Project background and motivation</w:t>
      </w:r>
      <w:bookmarkEnd w:id="3"/>
    </w:p>
    <w:p w14:paraId="5C6C9264" w14:textId="63420A4F" w:rsidR="2362927F" w:rsidRPr="00BE736D" w:rsidRDefault="00895317">
      <w:pPr>
        <w:pStyle w:val="Heading2"/>
        <w:spacing w:line="240" w:lineRule="auto"/>
        <w:jc w:val="both"/>
        <w:rPr>
          <w:rFonts w:asciiTheme="majorBidi" w:eastAsia="Times New Roman" w:hAnsiTheme="majorBidi" w:cstheme="majorBidi"/>
          <w:b/>
          <w:bCs/>
          <w:color w:val="000000" w:themeColor="text1"/>
        </w:rPr>
        <w:pPrChange w:id="4" w:author="Nicholas Newman" w:date="2026-02-04T18:28:00Z" w16du:dateUtc="2026-02-04T23:28:00Z">
          <w:pPr>
            <w:pStyle w:val="Heading2"/>
            <w:spacing w:line="240" w:lineRule="auto"/>
          </w:pPr>
        </w:pPrChange>
      </w:pPr>
      <w:bookmarkStart w:id="5" w:name="_Toc222307993"/>
      <w:r w:rsidRPr="00BE736D">
        <w:rPr>
          <w:rFonts w:asciiTheme="majorBidi" w:eastAsia="Times New Roman" w:hAnsiTheme="majorBidi" w:cstheme="majorBidi"/>
          <w:color w:val="000000" w:themeColor="text1"/>
        </w:rPr>
        <w:t xml:space="preserve">Project </w:t>
      </w:r>
      <w:r w:rsidR="004600AD" w:rsidRPr="00BE736D">
        <w:rPr>
          <w:rFonts w:asciiTheme="majorBidi" w:eastAsia="Times New Roman" w:hAnsiTheme="majorBidi" w:cstheme="majorBidi"/>
          <w:color w:val="000000" w:themeColor="text1"/>
        </w:rPr>
        <w:t>Background</w:t>
      </w:r>
      <w:r w:rsidRPr="00BE736D">
        <w:rPr>
          <w:rFonts w:asciiTheme="majorBidi" w:eastAsia="Times New Roman" w:hAnsiTheme="majorBidi" w:cstheme="majorBidi"/>
          <w:color w:val="000000" w:themeColor="text1"/>
        </w:rPr>
        <w:t xml:space="preserve"> and M</w:t>
      </w:r>
      <w:r w:rsidR="00EC4DEC" w:rsidRPr="00BE736D">
        <w:rPr>
          <w:rFonts w:asciiTheme="majorBidi" w:eastAsia="Times New Roman" w:hAnsiTheme="majorBidi" w:cstheme="majorBidi"/>
          <w:color w:val="000000" w:themeColor="text1"/>
        </w:rPr>
        <w:t>o</w:t>
      </w:r>
      <w:r w:rsidRPr="00BE736D">
        <w:rPr>
          <w:rFonts w:asciiTheme="majorBidi" w:eastAsia="Times New Roman" w:hAnsiTheme="majorBidi" w:cstheme="majorBidi"/>
          <w:color w:val="000000" w:themeColor="text1"/>
        </w:rPr>
        <w:t>tivation</w:t>
      </w:r>
      <w:bookmarkEnd w:id="5"/>
      <w:r w:rsidR="004600AD" w:rsidRPr="00BE736D">
        <w:rPr>
          <w:rFonts w:asciiTheme="majorBidi" w:eastAsia="Times New Roman" w:hAnsiTheme="majorBidi" w:cstheme="majorBidi"/>
          <w:color w:val="000000" w:themeColor="text1"/>
        </w:rPr>
        <w:t xml:space="preserve"> </w:t>
      </w:r>
    </w:p>
    <w:p w14:paraId="3E330C93" w14:textId="77777777" w:rsidR="00E45685" w:rsidRPr="00BE736D" w:rsidRDefault="005C1595" w:rsidP="00931D3B">
      <w:pPr>
        <w:spacing w:line="240" w:lineRule="auto"/>
        <w:ind w:firstLine="720"/>
        <w:jc w:val="both"/>
        <w:rPr>
          <w:rFonts w:asciiTheme="majorBidi" w:hAnsiTheme="majorBidi" w:cstheme="majorBidi"/>
          <w:color w:val="000000" w:themeColor="text1"/>
          <w:lang w:val="en-US" w:bidi="he-IL"/>
        </w:rPr>
      </w:pPr>
      <w:r w:rsidRPr="00BE736D">
        <w:rPr>
          <w:rFonts w:asciiTheme="majorBidi" w:hAnsiTheme="majorBidi" w:cstheme="majorBidi"/>
          <w:color w:val="000000" w:themeColor="text1"/>
          <w:lang w:val="en-US" w:bidi="he-IL"/>
        </w:rPr>
        <w:t>The evolution of the Internet of Things (IoT) has fundamentally reshaped how we interact with our environment, moving from isolated mechanical systems to a world of pervasive connectivity. While the early 20th century focused on the electrification of the home, the 21st century has shifted toward the "smart" integration of these systems. Today, IoT applications span from automated industrial floors to energy-efficient smart homes, aiming to provide seamless oversight of our physical world. However, many current solutions rely heavily on proprietary, "black-box" off-the-shelf components, which can obscure the underlying engineering complexities and limit customization for specific high-performance applications</w:t>
      </w:r>
      <w:r w:rsidR="00E45685" w:rsidRPr="00BE736D">
        <w:rPr>
          <w:rFonts w:asciiTheme="majorBidi" w:hAnsiTheme="majorBidi" w:cstheme="majorBidi"/>
          <w:color w:val="000000" w:themeColor="text1"/>
          <w:lang w:val="en-US" w:bidi="he-IL"/>
        </w:rPr>
        <w:t xml:space="preserve">. </w:t>
      </w:r>
    </w:p>
    <w:p w14:paraId="78218F91" w14:textId="75DB8DB6" w:rsidR="005C1595" w:rsidRPr="00BE736D" w:rsidRDefault="005C1595" w:rsidP="00931D3B">
      <w:pPr>
        <w:spacing w:line="240" w:lineRule="auto"/>
        <w:ind w:firstLine="720"/>
        <w:jc w:val="both"/>
        <w:rPr>
          <w:rFonts w:asciiTheme="majorBidi" w:hAnsiTheme="majorBidi" w:cstheme="majorBidi"/>
          <w:color w:val="000000" w:themeColor="text1"/>
          <w:lang w:val="en-US" w:bidi="he-IL"/>
        </w:rPr>
      </w:pPr>
      <w:r w:rsidRPr="00BE736D">
        <w:rPr>
          <w:rFonts w:asciiTheme="majorBidi" w:hAnsiTheme="majorBidi" w:cstheme="majorBidi"/>
          <w:color w:val="000000" w:themeColor="text1"/>
          <w:lang w:val="en-US" w:bidi="he-IL"/>
        </w:rPr>
        <w:t>The complexity of modern wireless ecosystems necessitates a deeper understanding of the hardware-software interface. Our senior design project aims to develop a bespoke IoT system featuring a central wireless control hub and a network of controllable appliance nodes. Unlike consumer-grade products that abstract away the hardware layer, our system emphasizes the ground-up design and implementation of analog and RF circuitry. By building the wireless communication link and embedded firmware internally,</w:t>
      </w:r>
      <w:r w:rsidR="00B16573" w:rsidRPr="00BE736D">
        <w:rPr>
          <w:rFonts w:asciiTheme="majorBidi" w:hAnsiTheme="majorBidi" w:cstheme="majorBidi"/>
          <w:color w:val="000000" w:themeColor="text1"/>
          <w:lang w:val="en-US" w:bidi="he-IL"/>
        </w:rPr>
        <w:t xml:space="preserve"> th</w:t>
      </w:r>
      <w:r w:rsidR="00B535C6" w:rsidRPr="00BE736D">
        <w:rPr>
          <w:rFonts w:asciiTheme="majorBidi" w:hAnsiTheme="majorBidi" w:cstheme="majorBidi"/>
          <w:color w:val="000000" w:themeColor="text1"/>
          <w:lang w:val="en-US" w:bidi="he-IL"/>
        </w:rPr>
        <w:t>is</w:t>
      </w:r>
      <w:r w:rsidR="00B16573" w:rsidRPr="00BE736D">
        <w:rPr>
          <w:rFonts w:asciiTheme="majorBidi" w:hAnsiTheme="majorBidi" w:cstheme="majorBidi"/>
          <w:color w:val="000000" w:themeColor="text1"/>
          <w:lang w:val="en-US" w:bidi="he-IL"/>
        </w:rPr>
        <w:t xml:space="preserve"> senior design </w:t>
      </w:r>
      <w:r w:rsidR="00B535C6" w:rsidRPr="00BE736D">
        <w:rPr>
          <w:rFonts w:asciiTheme="majorBidi" w:hAnsiTheme="majorBidi" w:cstheme="majorBidi"/>
          <w:color w:val="000000" w:themeColor="text1"/>
          <w:lang w:val="en-US" w:bidi="he-IL"/>
        </w:rPr>
        <w:t xml:space="preserve">project </w:t>
      </w:r>
      <w:r w:rsidR="00B16573" w:rsidRPr="00BE736D">
        <w:rPr>
          <w:rFonts w:asciiTheme="majorBidi" w:hAnsiTheme="majorBidi" w:cstheme="majorBidi"/>
          <w:color w:val="000000" w:themeColor="text1"/>
          <w:lang w:val="en-US" w:bidi="he-IL"/>
        </w:rPr>
        <w:t xml:space="preserve">will be able to </w:t>
      </w:r>
      <w:r w:rsidR="00B535C6" w:rsidRPr="00BE736D">
        <w:rPr>
          <w:rFonts w:asciiTheme="majorBidi" w:hAnsiTheme="majorBidi" w:cstheme="majorBidi"/>
          <w:color w:val="000000" w:themeColor="text1"/>
          <w:lang w:val="en-US" w:bidi="he-IL"/>
        </w:rPr>
        <w:t>give the group members</w:t>
      </w:r>
      <w:r w:rsidR="00B16573" w:rsidRPr="00BE736D">
        <w:rPr>
          <w:rFonts w:asciiTheme="majorBidi" w:hAnsiTheme="majorBidi" w:cstheme="majorBidi"/>
          <w:color w:val="000000" w:themeColor="text1"/>
          <w:lang w:val="en-US" w:bidi="he-IL"/>
        </w:rPr>
        <w:t xml:space="preserve"> a deep understanding of many different engineering principles, </w:t>
      </w:r>
      <w:r w:rsidR="00B535C6" w:rsidRPr="00BE736D">
        <w:rPr>
          <w:rFonts w:asciiTheme="majorBidi" w:hAnsiTheme="majorBidi" w:cstheme="majorBidi"/>
          <w:color w:val="000000" w:themeColor="text1"/>
          <w:lang w:val="en-US" w:bidi="he-IL"/>
        </w:rPr>
        <w:t>from</w:t>
      </w:r>
      <w:r w:rsidR="00B16573" w:rsidRPr="00BE736D">
        <w:rPr>
          <w:rFonts w:asciiTheme="majorBidi" w:hAnsiTheme="majorBidi" w:cstheme="majorBidi"/>
          <w:color w:val="000000" w:themeColor="text1"/>
          <w:lang w:val="en-US" w:bidi="he-IL"/>
        </w:rPr>
        <w:t xml:space="preserve"> RF</w:t>
      </w:r>
      <w:r w:rsidR="00B535C6" w:rsidRPr="00BE736D">
        <w:rPr>
          <w:rFonts w:asciiTheme="majorBidi" w:hAnsiTheme="majorBidi" w:cstheme="majorBidi"/>
          <w:color w:val="000000" w:themeColor="text1"/>
          <w:lang w:val="en-US" w:bidi="he-IL"/>
        </w:rPr>
        <w:t xml:space="preserve"> circuit design to </w:t>
      </w:r>
      <w:r w:rsidR="00B16573" w:rsidRPr="00BE736D">
        <w:rPr>
          <w:rFonts w:asciiTheme="majorBidi" w:hAnsiTheme="majorBidi" w:cstheme="majorBidi"/>
          <w:color w:val="000000" w:themeColor="text1"/>
          <w:lang w:val="en-US" w:bidi="he-IL"/>
        </w:rPr>
        <w:t>microcontroller control</w:t>
      </w:r>
      <w:r w:rsidR="00B535C6" w:rsidRPr="00BE736D">
        <w:rPr>
          <w:rFonts w:asciiTheme="majorBidi" w:hAnsiTheme="majorBidi" w:cstheme="majorBidi"/>
          <w:color w:val="000000" w:themeColor="text1"/>
          <w:lang w:val="en-US" w:bidi="he-IL"/>
        </w:rPr>
        <w:t xml:space="preserve"> and digital signal processing</w:t>
      </w:r>
      <w:r w:rsidR="00F92EA6" w:rsidRPr="00BE736D">
        <w:rPr>
          <w:rFonts w:asciiTheme="majorBidi" w:hAnsiTheme="majorBidi" w:cstheme="majorBidi"/>
          <w:color w:val="000000" w:themeColor="text1"/>
          <w:lang w:val="en-US" w:bidi="he-IL"/>
        </w:rPr>
        <w:t>.</w:t>
      </w:r>
    </w:p>
    <w:p w14:paraId="046BBA25" w14:textId="77777777" w:rsidR="00941874" w:rsidRDefault="005C1595" w:rsidP="00941874">
      <w:pPr>
        <w:spacing w:line="240" w:lineRule="auto"/>
        <w:ind w:firstLine="720"/>
        <w:jc w:val="both"/>
        <w:rPr>
          <w:rFonts w:asciiTheme="majorBidi" w:hAnsiTheme="majorBidi" w:cstheme="majorBidi"/>
          <w:color w:val="000000" w:themeColor="text1"/>
          <w:lang w:val="en-US" w:bidi="he-IL"/>
        </w:rPr>
      </w:pPr>
      <w:r w:rsidRPr="00BE736D">
        <w:rPr>
          <w:rFonts w:asciiTheme="majorBidi" w:hAnsiTheme="majorBidi" w:cstheme="majorBidi"/>
          <w:color w:val="000000" w:themeColor="text1"/>
          <w:lang w:val="en-US" w:bidi="he-IL"/>
        </w:rPr>
        <w:t>This project serves</w:t>
      </w:r>
      <w:r w:rsidR="00F92EA6" w:rsidRPr="00BE736D">
        <w:rPr>
          <w:rFonts w:asciiTheme="majorBidi" w:hAnsiTheme="majorBidi" w:cstheme="majorBidi"/>
          <w:color w:val="000000" w:themeColor="text1"/>
          <w:lang w:val="en-US" w:bidi="he-IL"/>
        </w:rPr>
        <w:t xml:space="preserve"> mainly</w:t>
      </w:r>
      <w:r w:rsidRPr="00BE736D">
        <w:rPr>
          <w:rFonts w:asciiTheme="majorBidi" w:hAnsiTheme="majorBidi" w:cstheme="majorBidi"/>
          <w:color w:val="000000" w:themeColor="text1"/>
          <w:lang w:val="en-US" w:bidi="he-IL"/>
        </w:rPr>
        <w:t xml:space="preserve"> as a critical bridge between theoretical coursework and the multidisciplinary demands of the engineering industry. By integrating RF communication, embedded systems, and analog circuit design into a single system-level architecture, the team gains firsthand experience in how these distinct domains interact in a real-world environment. This collaborative effort allows each member to specialize in their intended career path—whether in hardware design or software architecture—while ensuring the seamless integration of all components. Ultimately, the project fosters technical proficiency and interdisciplinary problem-solving skills essential for success in modern engineering roles.</w:t>
      </w:r>
    </w:p>
    <w:p w14:paraId="33D0E23A" w14:textId="77777777" w:rsidR="00941874" w:rsidRPr="00BE736D" w:rsidRDefault="00941874">
      <w:pPr>
        <w:pStyle w:val="Heading1"/>
        <w:spacing w:line="240" w:lineRule="auto"/>
        <w:jc w:val="both"/>
        <w:rPr>
          <w:rFonts w:asciiTheme="majorBidi" w:eastAsia="Times New Roman" w:hAnsiTheme="majorBidi" w:cstheme="majorBidi"/>
          <w:b/>
          <w:bCs/>
          <w:color w:val="000000" w:themeColor="text1"/>
          <w:sz w:val="28"/>
          <w:szCs w:val="28"/>
        </w:rPr>
        <w:pPrChange w:id="6" w:author="Nicholas Newman" w:date="2026-02-05T10:47:00Z" w16du:dateUtc="2026-02-05T15:47:00Z">
          <w:pPr>
            <w:pStyle w:val="Heading1"/>
            <w:spacing w:line="240" w:lineRule="auto"/>
          </w:pPr>
        </w:pPrChange>
      </w:pPr>
      <w:bookmarkStart w:id="7" w:name="_Toc222307994"/>
      <w:r w:rsidRPr="00BE736D">
        <w:rPr>
          <w:rFonts w:asciiTheme="majorBidi" w:eastAsia="Times New Roman" w:hAnsiTheme="majorBidi" w:cstheme="majorBidi"/>
          <w:color w:val="000000" w:themeColor="text1"/>
        </w:rPr>
        <w:t>2.2.0 Goals</w:t>
      </w:r>
      <w:bookmarkEnd w:id="7"/>
    </w:p>
    <w:p w14:paraId="7774347F" w14:textId="3B755CA5" w:rsidR="003D047D" w:rsidRPr="00941874" w:rsidRDefault="003D047D">
      <w:pPr>
        <w:pStyle w:val="Heading2"/>
        <w:rPr>
          <w:rFonts w:asciiTheme="majorBidi" w:hAnsiTheme="majorBidi" w:cstheme="majorBidi"/>
          <w:lang w:val="en-US" w:bidi="he-IL"/>
        </w:rPr>
        <w:pPrChange w:id="8" w:author="Nicholas Newman" w:date="2026-02-04T18:28:00Z" w16du:dateUtc="2026-02-04T23:28:00Z">
          <w:pPr>
            <w:spacing w:before="100" w:beforeAutospacing="1" w:after="100" w:afterAutospacing="1" w:line="240" w:lineRule="auto"/>
            <w:outlineLvl w:val="2"/>
          </w:pPr>
        </w:pPrChange>
      </w:pPr>
      <w:bookmarkStart w:id="9" w:name="_Toc222307995"/>
      <w:r w:rsidRPr="00941874">
        <w:rPr>
          <w:rFonts w:asciiTheme="majorBidi" w:hAnsiTheme="majorBidi" w:cstheme="majorBidi"/>
          <w:lang w:val="en-US" w:bidi="he-IL"/>
        </w:rPr>
        <w:t>Basic Goals</w:t>
      </w:r>
      <w:bookmarkEnd w:id="9"/>
    </w:p>
    <w:p w14:paraId="400EF6C1" w14:textId="77777777" w:rsidR="003D047D" w:rsidRPr="00BE736D" w:rsidRDefault="003D047D" w:rsidP="00707888">
      <w:pPr>
        <w:numPr>
          <w:ilvl w:val="0"/>
          <w:numId w:val="30"/>
        </w:numPr>
        <w:spacing w:before="100" w:beforeAutospacing="1" w:after="100" w:afterAutospacing="1" w:line="240" w:lineRule="auto"/>
        <w:rPr>
          <w:rFonts w:asciiTheme="majorBidi" w:eastAsia="Times New Roman" w:hAnsiTheme="majorBidi" w:cstheme="majorBidi"/>
          <w:color w:val="000000" w:themeColor="text1"/>
          <w:lang w:val="en-US" w:bidi="he-IL"/>
        </w:rPr>
      </w:pPr>
      <w:r w:rsidRPr="00BE736D">
        <w:rPr>
          <w:rFonts w:asciiTheme="majorBidi" w:eastAsia="Times New Roman" w:hAnsiTheme="majorBidi" w:cstheme="majorBidi"/>
          <w:b/>
          <w:color w:val="000000" w:themeColor="text1"/>
          <w:lang w:val="en-US" w:bidi="he-IL"/>
        </w:rPr>
        <w:t>Centralized Architecture:</w:t>
      </w:r>
      <w:r w:rsidRPr="00BE736D">
        <w:rPr>
          <w:rFonts w:asciiTheme="majorBidi" w:eastAsia="Times New Roman" w:hAnsiTheme="majorBidi" w:cstheme="majorBidi"/>
          <w:color w:val="000000" w:themeColor="text1"/>
          <w:lang w:val="en-US" w:bidi="he-IL"/>
        </w:rPr>
        <w:t xml:space="preserve"> Design and implement a primary control hub that serves as the gateway for the network, managing data traffic between the user and peripheral nodes.</w:t>
      </w:r>
    </w:p>
    <w:p w14:paraId="191D2574" w14:textId="006AD889" w:rsidR="003D047D" w:rsidRPr="00BE736D" w:rsidRDefault="003D047D" w:rsidP="00707888">
      <w:pPr>
        <w:numPr>
          <w:ilvl w:val="0"/>
          <w:numId w:val="30"/>
        </w:numPr>
        <w:spacing w:before="100" w:beforeAutospacing="1" w:after="100" w:afterAutospacing="1" w:line="240" w:lineRule="auto"/>
        <w:rPr>
          <w:rFonts w:asciiTheme="majorBidi" w:eastAsia="Times New Roman" w:hAnsiTheme="majorBidi" w:cstheme="majorBidi"/>
          <w:color w:val="000000" w:themeColor="text1"/>
          <w:lang w:val="en-US" w:bidi="he-IL"/>
        </w:rPr>
      </w:pPr>
      <w:r w:rsidRPr="00BE736D">
        <w:rPr>
          <w:rFonts w:asciiTheme="majorBidi" w:eastAsia="Times New Roman" w:hAnsiTheme="majorBidi" w:cstheme="majorBidi"/>
          <w:b/>
          <w:color w:val="000000" w:themeColor="text1"/>
          <w:lang w:val="en-US" w:bidi="he-IL"/>
        </w:rPr>
        <w:t>Multi-Node Connectivity:</w:t>
      </w:r>
      <w:r w:rsidRPr="00BE736D">
        <w:rPr>
          <w:rFonts w:asciiTheme="majorBidi" w:eastAsia="Times New Roman" w:hAnsiTheme="majorBidi" w:cstheme="majorBidi"/>
          <w:color w:val="000000" w:themeColor="text1"/>
          <w:lang w:val="en-US" w:bidi="he-IL"/>
        </w:rPr>
        <w:t xml:space="preserve"> Successfully demonstrate bidirectional wireless communication between the hub and </w:t>
      </w:r>
      <w:r w:rsidR="00E07388">
        <w:rPr>
          <w:rFonts w:asciiTheme="majorBidi" w:eastAsia="Times New Roman" w:hAnsiTheme="majorBidi" w:cstheme="majorBidi"/>
          <w:color w:val="000000" w:themeColor="text1"/>
          <w:lang w:val="en-US" w:bidi="he-IL"/>
        </w:rPr>
        <w:t>three</w:t>
      </w:r>
      <w:r w:rsidRPr="00BE736D">
        <w:rPr>
          <w:rFonts w:asciiTheme="majorBidi" w:eastAsia="Times New Roman" w:hAnsiTheme="majorBidi" w:cstheme="majorBidi"/>
          <w:color w:val="000000" w:themeColor="text1"/>
          <w:lang w:val="en-US" w:bidi="he-IL"/>
        </w:rPr>
        <w:t xml:space="preserve"> distinct remote appliance nodes.</w:t>
      </w:r>
    </w:p>
    <w:p w14:paraId="0E3296BB" w14:textId="191113A9" w:rsidR="003D047D" w:rsidRPr="00BE736D" w:rsidRDefault="003D047D" w:rsidP="00707888">
      <w:pPr>
        <w:numPr>
          <w:ilvl w:val="0"/>
          <w:numId w:val="30"/>
        </w:numPr>
        <w:spacing w:before="100" w:beforeAutospacing="1" w:after="100" w:afterAutospacing="1" w:line="240" w:lineRule="auto"/>
        <w:rPr>
          <w:rFonts w:asciiTheme="majorBidi" w:eastAsia="Times New Roman" w:hAnsiTheme="majorBidi" w:cstheme="majorBidi"/>
          <w:color w:val="000000" w:themeColor="text1"/>
          <w:lang w:val="en-US" w:bidi="he-IL"/>
        </w:rPr>
      </w:pPr>
      <w:r w:rsidRPr="00BE736D">
        <w:rPr>
          <w:rFonts w:asciiTheme="majorBidi" w:eastAsia="Times New Roman" w:hAnsiTheme="majorBidi" w:cstheme="majorBidi"/>
          <w:b/>
          <w:color w:val="000000" w:themeColor="text1"/>
          <w:lang w:val="en-US" w:bidi="he-IL"/>
        </w:rPr>
        <w:t>Hardware-Level Integration:</w:t>
      </w:r>
      <w:r w:rsidRPr="00BE736D">
        <w:rPr>
          <w:rFonts w:asciiTheme="majorBidi" w:eastAsia="Times New Roman" w:hAnsiTheme="majorBidi" w:cstheme="majorBidi"/>
          <w:color w:val="000000" w:themeColor="text1"/>
          <w:lang w:val="en-US" w:bidi="he-IL"/>
        </w:rPr>
        <w:t xml:space="preserve"> Develop custom-designed analog and RF circuitry to facilitate signal transmission</w:t>
      </w:r>
      <w:r>
        <w:rPr>
          <w:rFonts w:asciiTheme="majorBidi" w:eastAsia="Times New Roman" w:hAnsiTheme="majorBidi" w:cstheme="majorBidi"/>
          <w:color w:val="000000" w:themeColor="text1"/>
          <w:lang w:val="en-US" w:bidi="he-IL"/>
        </w:rPr>
        <w:t>.</w:t>
      </w:r>
    </w:p>
    <w:p w14:paraId="5C9CA2AE" w14:textId="3C31F4F9" w:rsidR="005866D2" w:rsidRPr="00BE736D" w:rsidRDefault="005866D2" w:rsidP="005866D2">
      <w:pPr>
        <w:numPr>
          <w:ilvl w:val="0"/>
          <w:numId w:val="30"/>
        </w:numPr>
        <w:spacing w:before="100" w:beforeAutospacing="1" w:after="100" w:afterAutospacing="1" w:line="240" w:lineRule="auto"/>
        <w:rPr>
          <w:rFonts w:asciiTheme="majorBidi" w:eastAsia="Times New Roman" w:hAnsiTheme="majorBidi" w:cstheme="majorBidi"/>
          <w:color w:val="000000" w:themeColor="text1"/>
          <w:lang w:val="en-US" w:bidi="he-IL"/>
        </w:rPr>
      </w:pPr>
      <w:r>
        <w:rPr>
          <w:rFonts w:asciiTheme="majorBidi" w:eastAsia="Times New Roman" w:hAnsiTheme="majorBidi" w:cstheme="majorBidi"/>
          <w:b/>
          <w:color w:val="000000" w:themeColor="text1"/>
          <w:lang w:val="en-US" w:bidi="he-IL"/>
        </w:rPr>
        <w:t>Unified Control Interface</w:t>
      </w:r>
      <w:r w:rsidRPr="00BE736D">
        <w:rPr>
          <w:rFonts w:asciiTheme="majorBidi" w:eastAsia="Times New Roman" w:hAnsiTheme="majorBidi" w:cstheme="majorBidi"/>
          <w:b/>
          <w:color w:val="000000" w:themeColor="text1"/>
          <w:lang w:val="en-US" w:bidi="he-IL"/>
        </w:rPr>
        <w:t xml:space="preserve">: </w:t>
      </w:r>
      <w:r w:rsidRPr="00BE736D">
        <w:rPr>
          <w:rFonts w:asciiTheme="majorBidi" w:eastAsia="Times New Roman" w:hAnsiTheme="majorBidi" w:cstheme="majorBidi"/>
          <w:color w:val="000000" w:themeColor="text1"/>
          <w:lang w:val="en-US" w:bidi="he-IL"/>
        </w:rPr>
        <w:t xml:space="preserve">Develop hardware for control </w:t>
      </w:r>
      <w:r>
        <w:rPr>
          <w:rFonts w:asciiTheme="majorBidi" w:eastAsia="Times New Roman" w:hAnsiTheme="majorBidi" w:cstheme="majorBidi"/>
          <w:color w:val="000000" w:themeColor="text1"/>
          <w:lang w:val="en-US" w:bidi="he-IL"/>
        </w:rPr>
        <w:t>for three different devices</w:t>
      </w:r>
      <w:r w:rsidRPr="00BE736D">
        <w:rPr>
          <w:rFonts w:asciiTheme="majorBidi" w:eastAsia="Times New Roman" w:hAnsiTheme="majorBidi" w:cstheme="majorBidi"/>
          <w:color w:val="000000" w:themeColor="text1"/>
          <w:lang w:val="en-US" w:bidi="he-IL"/>
        </w:rPr>
        <w:t>, including turning them on or off, controlling quantized output like brightness</w:t>
      </w:r>
      <w:r>
        <w:rPr>
          <w:rFonts w:asciiTheme="majorBidi" w:eastAsia="Times New Roman" w:hAnsiTheme="majorBidi" w:cstheme="majorBidi"/>
          <w:color w:val="000000" w:themeColor="text1"/>
          <w:lang w:val="en-US" w:bidi="he-IL"/>
        </w:rPr>
        <w:t>, and receiving status commands.</w:t>
      </w:r>
    </w:p>
    <w:p w14:paraId="3C8ABB02" w14:textId="5C375853" w:rsidR="00885F8E" w:rsidRPr="00BE736D" w:rsidRDefault="00885F8E" w:rsidP="00931D3B">
      <w:pPr>
        <w:numPr>
          <w:ilvl w:val="0"/>
          <w:numId w:val="30"/>
        </w:numPr>
        <w:spacing w:before="100" w:beforeAutospacing="1" w:after="100" w:afterAutospacing="1" w:line="240" w:lineRule="auto"/>
        <w:rPr>
          <w:rFonts w:asciiTheme="majorBidi" w:eastAsia="Times New Roman" w:hAnsiTheme="majorBidi" w:cstheme="majorBidi"/>
          <w:color w:val="000000" w:themeColor="text1"/>
          <w:lang w:val="en-US" w:bidi="he-IL"/>
        </w:rPr>
      </w:pPr>
      <w:r w:rsidRPr="00BE736D">
        <w:rPr>
          <w:rFonts w:asciiTheme="majorBidi" w:eastAsia="Times New Roman" w:hAnsiTheme="majorBidi" w:cstheme="majorBidi"/>
          <w:b/>
          <w:color w:val="000000" w:themeColor="text1"/>
          <w:lang w:val="en-US" w:bidi="he-IL"/>
        </w:rPr>
        <w:t>System Robustness:</w:t>
      </w:r>
      <w:r w:rsidRPr="00BE736D">
        <w:rPr>
          <w:rFonts w:asciiTheme="majorBidi" w:eastAsia="Times New Roman" w:hAnsiTheme="majorBidi" w:cstheme="majorBidi"/>
          <w:color w:val="000000" w:themeColor="text1"/>
          <w:lang w:val="en-US" w:bidi="he-IL"/>
        </w:rPr>
        <w:t xml:space="preserve"> Enhance the reliability of the wireless link to ensure consistent performance in non-ideal environments</w:t>
      </w:r>
      <w:r w:rsidR="00CA1482" w:rsidRPr="00BE736D">
        <w:rPr>
          <w:rFonts w:asciiTheme="majorBidi" w:eastAsia="Times New Roman" w:hAnsiTheme="majorBidi" w:cstheme="majorBidi"/>
          <w:color w:val="000000" w:themeColor="text1"/>
          <w:lang w:val="en-US" w:bidi="he-IL"/>
        </w:rPr>
        <w:t>, with proper encoding and modulation schemes.</w:t>
      </w:r>
    </w:p>
    <w:p w14:paraId="6BE7D36B" w14:textId="47B09B0D" w:rsidR="003D047D" w:rsidRPr="00BE736D" w:rsidRDefault="003D047D">
      <w:pPr>
        <w:pStyle w:val="Heading2"/>
        <w:spacing w:line="240" w:lineRule="auto"/>
        <w:rPr>
          <w:rFonts w:asciiTheme="majorBidi" w:hAnsiTheme="majorBidi" w:cstheme="majorBidi"/>
          <w:color w:val="000000" w:themeColor="text1"/>
          <w:lang w:val="en-US" w:bidi="he-IL"/>
        </w:rPr>
        <w:pPrChange w:id="10" w:author="Nicholas Newman" w:date="2026-02-04T18:28:00Z" w16du:dateUtc="2026-02-04T23:28:00Z">
          <w:pPr>
            <w:spacing w:before="100" w:beforeAutospacing="1" w:after="100" w:afterAutospacing="1" w:line="240" w:lineRule="auto"/>
            <w:outlineLvl w:val="2"/>
          </w:pPr>
        </w:pPrChange>
      </w:pPr>
      <w:bookmarkStart w:id="11" w:name="_Toc222307996"/>
      <w:r w:rsidRPr="00BE736D">
        <w:rPr>
          <w:rFonts w:asciiTheme="majorBidi" w:hAnsiTheme="majorBidi" w:cstheme="majorBidi"/>
          <w:color w:val="000000" w:themeColor="text1"/>
          <w:lang w:val="en-US" w:bidi="he-IL"/>
        </w:rPr>
        <w:t>Advanced Goals</w:t>
      </w:r>
      <w:bookmarkEnd w:id="11"/>
    </w:p>
    <w:p w14:paraId="796859FD" w14:textId="704D1A5E" w:rsidR="005C4079" w:rsidRPr="005C4079" w:rsidRDefault="005C4079" w:rsidP="005C4079">
      <w:pPr>
        <w:numPr>
          <w:ilvl w:val="0"/>
          <w:numId w:val="31"/>
        </w:numPr>
        <w:spacing w:before="100" w:beforeAutospacing="1" w:after="100" w:afterAutospacing="1" w:line="240" w:lineRule="auto"/>
        <w:rPr>
          <w:rFonts w:asciiTheme="majorBidi" w:eastAsia="Times New Roman" w:hAnsiTheme="majorBidi" w:cstheme="majorBidi"/>
          <w:color w:val="000000" w:themeColor="text1"/>
          <w:lang w:val="en-US" w:bidi="he-IL"/>
        </w:rPr>
      </w:pPr>
      <w:r w:rsidRPr="00BE736D">
        <w:rPr>
          <w:rFonts w:asciiTheme="majorBidi" w:eastAsia="Times New Roman" w:hAnsiTheme="majorBidi" w:cstheme="majorBidi"/>
          <w:b/>
          <w:color w:val="000000" w:themeColor="text1"/>
          <w:lang w:val="en-US" w:bidi="he-IL"/>
        </w:rPr>
        <w:t>System Longevity:</w:t>
      </w:r>
      <w:r w:rsidRPr="00BE736D">
        <w:rPr>
          <w:rFonts w:asciiTheme="majorBidi" w:eastAsia="Times New Roman" w:hAnsiTheme="majorBidi" w:cstheme="majorBidi"/>
          <w:color w:val="000000" w:themeColor="text1"/>
          <w:lang w:val="en-US" w:bidi="he-IL"/>
        </w:rPr>
        <w:t xml:space="preserve"> Focus on design choices that favor durability, security, and power efficiency for long-term deployment.</w:t>
      </w:r>
    </w:p>
    <w:p w14:paraId="0F92A81A" w14:textId="1AB3A908" w:rsidR="003D047D" w:rsidRPr="00BE736D" w:rsidRDefault="003D047D" w:rsidP="00707888">
      <w:pPr>
        <w:numPr>
          <w:ilvl w:val="0"/>
          <w:numId w:val="31"/>
        </w:numPr>
        <w:spacing w:before="100" w:beforeAutospacing="1" w:after="100" w:afterAutospacing="1" w:line="240" w:lineRule="auto"/>
        <w:rPr>
          <w:rFonts w:asciiTheme="majorBidi" w:eastAsia="Times New Roman" w:hAnsiTheme="majorBidi" w:cstheme="majorBidi"/>
          <w:color w:val="000000" w:themeColor="text1"/>
          <w:lang w:val="en-US" w:bidi="he-IL"/>
        </w:rPr>
      </w:pPr>
      <w:r w:rsidRPr="00BE736D">
        <w:rPr>
          <w:rFonts w:asciiTheme="majorBidi" w:eastAsia="Times New Roman" w:hAnsiTheme="majorBidi" w:cstheme="majorBidi"/>
          <w:b/>
          <w:color w:val="000000" w:themeColor="text1"/>
          <w:lang w:val="en-US" w:bidi="he-IL"/>
        </w:rPr>
        <w:t>Network Scalability:</w:t>
      </w:r>
      <w:r w:rsidRPr="00BE736D">
        <w:rPr>
          <w:rFonts w:asciiTheme="majorBidi" w:eastAsia="Times New Roman" w:hAnsiTheme="majorBidi" w:cstheme="majorBidi"/>
          <w:color w:val="000000" w:themeColor="text1"/>
          <w:lang w:val="en-US" w:bidi="he-IL"/>
        </w:rPr>
        <w:t xml:space="preserve"> Develop an architecture capable of supporting additional nodes without significant hardware or software overhauls.</w:t>
      </w:r>
    </w:p>
    <w:p w14:paraId="0847AE0A" w14:textId="79ECC8EA" w:rsidR="004D5BC9" w:rsidRPr="00BE736D" w:rsidRDefault="003D047D" w:rsidP="00931D3B">
      <w:pPr>
        <w:numPr>
          <w:ilvl w:val="0"/>
          <w:numId w:val="31"/>
        </w:numPr>
        <w:spacing w:before="100" w:beforeAutospacing="1" w:after="100" w:afterAutospacing="1" w:line="240" w:lineRule="auto"/>
        <w:rPr>
          <w:rFonts w:asciiTheme="majorBidi" w:eastAsia="Times New Roman" w:hAnsiTheme="majorBidi" w:cstheme="majorBidi"/>
          <w:color w:val="000000" w:themeColor="text1"/>
          <w:lang w:val="en-US" w:bidi="he-IL"/>
        </w:rPr>
      </w:pPr>
      <w:r w:rsidRPr="00BE736D">
        <w:rPr>
          <w:rFonts w:asciiTheme="majorBidi" w:eastAsia="Times New Roman" w:hAnsiTheme="majorBidi" w:cstheme="majorBidi"/>
          <w:b/>
          <w:color w:val="000000" w:themeColor="text1"/>
          <w:lang w:val="en-US" w:bidi="he-IL"/>
        </w:rPr>
        <w:t>Performance Benchmarking:</w:t>
      </w:r>
      <w:r w:rsidRPr="00BE736D">
        <w:rPr>
          <w:rFonts w:asciiTheme="majorBidi" w:eastAsia="Times New Roman" w:hAnsiTheme="majorBidi" w:cstheme="majorBidi"/>
          <w:color w:val="000000" w:themeColor="text1"/>
          <w:lang w:val="en-US" w:bidi="he-IL"/>
        </w:rPr>
        <w:t xml:space="preserve"> Elevate system operation beyond basic functionality by optimizing data throughput</w:t>
      </w:r>
      <w:r w:rsidR="00CA1482" w:rsidRPr="00BE736D">
        <w:rPr>
          <w:rFonts w:asciiTheme="majorBidi" w:eastAsia="Times New Roman" w:hAnsiTheme="majorBidi" w:cstheme="majorBidi"/>
          <w:color w:val="000000" w:themeColor="text1"/>
          <w:lang w:val="en-US" w:bidi="he-IL"/>
        </w:rPr>
        <w:t>,</w:t>
      </w:r>
      <w:r w:rsidRPr="00BE736D">
        <w:rPr>
          <w:rFonts w:asciiTheme="majorBidi" w:eastAsia="Times New Roman" w:hAnsiTheme="majorBidi" w:cstheme="majorBidi"/>
          <w:color w:val="000000" w:themeColor="text1"/>
          <w:lang w:val="en-US" w:bidi="he-IL"/>
        </w:rPr>
        <w:t xml:space="preserve"> and response latency</w:t>
      </w:r>
      <w:r w:rsidR="001264C2" w:rsidRPr="00BE736D">
        <w:rPr>
          <w:rFonts w:asciiTheme="majorBidi" w:eastAsia="Times New Roman" w:hAnsiTheme="majorBidi" w:cstheme="majorBidi"/>
          <w:color w:val="000000" w:themeColor="text1"/>
          <w:lang w:val="en-US" w:bidi="he-IL"/>
        </w:rPr>
        <w:t xml:space="preserve">, and including node </w:t>
      </w:r>
      <w:r w:rsidR="00F21007" w:rsidRPr="00BE736D">
        <w:rPr>
          <w:rFonts w:asciiTheme="majorBidi" w:eastAsia="Times New Roman" w:hAnsiTheme="majorBidi" w:cstheme="majorBidi"/>
          <w:color w:val="000000" w:themeColor="text1"/>
          <w:lang w:val="en-US" w:bidi="he-IL"/>
        </w:rPr>
        <w:t>command acknowledgment</w:t>
      </w:r>
      <w:r w:rsidRPr="00BE736D">
        <w:rPr>
          <w:rFonts w:asciiTheme="majorBidi" w:eastAsia="Times New Roman" w:hAnsiTheme="majorBidi" w:cstheme="majorBidi"/>
          <w:color w:val="000000" w:themeColor="text1"/>
          <w:lang w:val="en-US" w:bidi="he-IL"/>
        </w:rPr>
        <w:t>.</w:t>
      </w:r>
    </w:p>
    <w:p w14:paraId="40EC58C6" w14:textId="799AEE30" w:rsidR="003D047D" w:rsidRPr="00BE736D" w:rsidRDefault="003D047D" w:rsidP="00931D3B">
      <w:pPr>
        <w:pStyle w:val="Heading2"/>
        <w:spacing w:line="240" w:lineRule="auto"/>
        <w:rPr>
          <w:rFonts w:asciiTheme="majorBidi" w:hAnsiTheme="majorBidi" w:cstheme="majorBidi"/>
          <w:color w:val="000000" w:themeColor="text1"/>
          <w:sz w:val="24"/>
          <w:szCs w:val="24"/>
          <w:lang w:val="en-US" w:bidi="he-IL"/>
        </w:rPr>
      </w:pPr>
      <w:bookmarkStart w:id="12" w:name="_Toc222307997"/>
      <w:r w:rsidRPr="00BE736D">
        <w:rPr>
          <w:rFonts w:asciiTheme="majorBidi" w:hAnsiTheme="majorBidi" w:cstheme="majorBidi"/>
          <w:color w:val="000000" w:themeColor="text1"/>
          <w:lang w:val="en-US" w:bidi="he-IL"/>
        </w:rPr>
        <w:t>Stretch Goals</w:t>
      </w:r>
      <w:bookmarkEnd w:id="12"/>
    </w:p>
    <w:p w14:paraId="46168509" w14:textId="77777777" w:rsidR="003D047D" w:rsidRDefault="003D047D" w:rsidP="00707888">
      <w:pPr>
        <w:numPr>
          <w:ilvl w:val="0"/>
          <w:numId w:val="32"/>
        </w:numPr>
        <w:spacing w:before="100" w:beforeAutospacing="1" w:after="100" w:afterAutospacing="1" w:line="240" w:lineRule="auto"/>
        <w:rPr>
          <w:rFonts w:asciiTheme="majorBidi" w:eastAsia="Times New Roman" w:hAnsiTheme="majorBidi" w:cstheme="majorBidi"/>
          <w:color w:val="000000" w:themeColor="text1"/>
          <w:lang w:val="en-US" w:bidi="he-IL"/>
        </w:rPr>
      </w:pPr>
      <w:r w:rsidRPr="00BE736D">
        <w:rPr>
          <w:rFonts w:asciiTheme="majorBidi" w:eastAsia="Times New Roman" w:hAnsiTheme="majorBidi" w:cstheme="majorBidi"/>
          <w:b/>
          <w:color w:val="000000" w:themeColor="text1"/>
          <w:lang w:val="en-US" w:bidi="he-IL"/>
        </w:rPr>
        <w:t>Real-World Optimization:</w:t>
      </w:r>
      <w:r w:rsidRPr="00BE736D">
        <w:rPr>
          <w:rFonts w:asciiTheme="majorBidi" w:eastAsia="Times New Roman" w:hAnsiTheme="majorBidi" w:cstheme="majorBidi"/>
          <w:color w:val="000000" w:themeColor="text1"/>
          <w:lang w:val="en-US" w:bidi="he-IL"/>
        </w:rPr>
        <w:t xml:space="preserve"> Implement sophisticated features that mirror commercial-grade IoT ecosystems.</w:t>
      </w:r>
    </w:p>
    <w:p w14:paraId="08BEA412" w14:textId="7035487F" w:rsidR="00EC4FF0" w:rsidRPr="00BE736D" w:rsidRDefault="00EC4FF0" w:rsidP="00707888">
      <w:pPr>
        <w:numPr>
          <w:ilvl w:val="0"/>
          <w:numId w:val="32"/>
        </w:numPr>
        <w:spacing w:before="100" w:beforeAutospacing="1" w:after="100" w:afterAutospacing="1" w:line="240" w:lineRule="auto"/>
        <w:rPr>
          <w:rFonts w:asciiTheme="majorBidi" w:eastAsia="Times New Roman" w:hAnsiTheme="majorBidi" w:cstheme="majorBidi"/>
          <w:color w:val="000000" w:themeColor="text1"/>
          <w:lang w:val="en-US" w:bidi="he-IL"/>
        </w:rPr>
      </w:pPr>
      <w:r>
        <w:rPr>
          <w:rFonts w:asciiTheme="majorBidi" w:eastAsia="Times New Roman" w:hAnsiTheme="majorBidi" w:cstheme="majorBidi"/>
          <w:b/>
          <w:color w:val="000000" w:themeColor="text1"/>
          <w:lang w:val="en-US" w:bidi="he-IL"/>
        </w:rPr>
        <w:t xml:space="preserve">AI encryption implementation: </w:t>
      </w:r>
      <w:r>
        <w:rPr>
          <w:rFonts w:asciiTheme="majorBidi" w:eastAsia="Times New Roman" w:hAnsiTheme="majorBidi" w:cstheme="majorBidi"/>
          <w:bCs/>
          <w:color w:val="000000" w:themeColor="text1"/>
          <w:lang w:val="en-US" w:bidi="he-IL"/>
        </w:rPr>
        <w:t xml:space="preserve">Use AI to make a </w:t>
      </w:r>
      <w:r w:rsidR="007772B2">
        <w:rPr>
          <w:rFonts w:asciiTheme="majorBidi" w:eastAsia="Times New Roman" w:hAnsiTheme="majorBidi" w:cstheme="majorBidi"/>
          <w:bCs/>
          <w:color w:val="000000" w:themeColor="text1"/>
          <w:lang w:val="en-US" w:bidi="he-IL"/>
        </w:rPr>
        <w:t>constantly changing key encryption system, for high device security.</w:t>
      </w:r>
    </w:p>
    <w:p w14:paraId="58CBB9E6" w14:textId="77777777" w:rsidR="00626A95" w:rsidRPr="00BE736D" w:rsidRDefault="00626A95" w:rsidP="00626A95">
      <w:pPr>
        <w:pStyle w:val="Heading1"/>
        <w:spacing w:line="240" w:lineRule="auto"/>
        <w:rPr>
          <w:rFonts w:asciiTheme="majorBidi" w:eastAsia="Times New Roman" w:hAnsiTheme="majorBidi" w:cstheme="majorBidi"/>
          <w:color w:val="000000" w:themeColor="text1"/>
        </w:rPr>
      </w:pPr>
      <w:bookmarkStart w:id="13" w:name="_Toc222307998"/>
      <w:r w:rsidRPr="00BE736D">
        <w:rPr>
          <w:rFonts w:asciiTheme="majorBidi" w:eastAsia="Times New Roman" w:hAnsiTheme="majorBidi" w:cstheme="majorBidi"/>
          <w:color w:val="000000" w:themeColor="text1"/>
        </w:rPr>
        <w:t>2.2.1 Objectives</w:t>
      </w:r>
      <w:bookmarkEnd w:id="13"/>
    </w:p>
    <w:p w14:paraId="24087726" w14:textId="311B5915" w:rsidR="00626A95" w:rsidRPr="00626A95" w:rsidRDefault="00626A95" w:rsidP="00626A95">
      <w:pPr>
        <w:pStyle w:val="Heading2"/>
        <w:spacing w:line="240" w:lineRule="auto"/>
        <w:rPr>
          <w:del w:id="14" w:author="Nicholas Newman" w:date="2026-02-04T18:28:00Z" w16du:dateUtc="2026-02-04T23:28:00Z"/>
          <w:rFonts w:asciiTheme="majorBidi" w:hAnsiTheme="majorBidi" w:cstheme="majorBidi"/>
          <w:color w:val="000000" w:themeColor="text1"/>
          <w:lang w:val="en-US"/>
        </w:rPr>
      </w:pPr>
      <w:bookmarkStart w:id="15" w:name="_Toc222307999"/>
      <w:r w:rsidRPr="00BE736D">
        <w:rPr>
          <w:rFonts w:asciiTheme="majorBidi" w:hAnsiTheme="majorBidi" w:cstheme="majorBidi"/>
          <w:color w:val="000000" w:themeColor="text1"/>
          <w:lang w:val="en-US"/>
        </w:rPr>
        <w:t>Basic Objectives</w:t>
      </w:r>
      <w:bookmarkEnd w:id="15"/>
    </w:p>
    <w:p w14:paraId="70ECC9F2" w14:textId="77777777" w:rsidR="000958E9" w:rsidRPr="00E07388" w:rsidRDefault="000958E9">
      <w:pPr>
        <w:pStyle w:val="Heading2"/>
        <w:rPr>
          <w:rFonts w:asciiTheme="majorBidi" w:eastAsia="Times New Roman" w:hAnsiTheme="majorBidi" w:cstheme="majorBidi"/>
          <w:color w:val="000000" w:themeColor="text1"/>
        </w:rPr>
        <w:pPrChange w:id="16" w:author="Nicholas Newman" w:date="2026-02-04T18:28:00Z" w16du:dateUtc="2026-02-04T23:28:00Z">
          <w:pPr/>
        </w:pPrChange>
      </w:pPr>
      <w:del w:id="17" w:author="Nicholas Newman" w:date="2026-02-04T18:28:00Z" w16du:dateUtc="2026-02-04T23:28:00Z">
        <w:r w:rsidRPr="00BE736D" w:rsidDel="000958E9">
          <w:rPr>
            <w:rFonts w:asciiTheme="majorBidi" w:eastAsia="Times New Roman" w:hAnsiTheme="majorBidi" w:cstheme="majorBidi"/>
            <w:color w:val="000000" w:themeColor="text1"/>
          </w:rPr>
          <w:br w:type="page"/>
        </w:r>
      </w:del>
    </w:p>
    <w:p w14:paraId="488A01D5" w14:textId="3359662B" w:rsidR="00A24572" w:rsidRPr="00E07388" w:rsidRDefault="00A24572" w:rsidP="00E07388">
      <w:pPr>
        <w:pStyle w:val="ListParagraph"/>
        <w:numPr>
          <w:ilvl w:val="0"/>
          <w:numId w:val="58"/>
        </w:numPr>
        <w:spacing w:line="240" w:lineRule="auto"/>
        <w:rPr>
          <w:rFonts w:asciiTheme="majorBidi" w:eastAsia="Times New Roman" w:hAnsiTheme="majorBidi" w:cstheme="majorBidi"/>
          <w:color w:val="000000" w:themeColor="text1"/>
          <w:sz w:val="40"/>
          <w:szCs w:val="40"/>
        </w:rPr>
      </w:pPr>
      <w:r w:rsidRPr="00E07388">
        <w:rPr>
          <w:rFonts w:asciiTheme="majorBidi" w:hAnsiTheme="majorBidi" w:cstheme="majorBidi"/>
          <w:b/>
          <w:bCs/>
          <w:color w:val="000000" w:themeColor="text1"/>
          <w:lang w:val="en-US"/>
        </w:rPr>
        <w:t>Spectrum Utilization:</w:t>
      </w:r>
      <w:r w:rsidRPr="00E07388">
        <w:rPr>
          <w:rFonts w:asciiTheme="majorBidi" w:hAnsiTheme="majorBidi" w:cstheme="majorBidi"/>
          <w:color w:val="000000" w:themeColor="text1"/>
          <w:lang w:val="en-US"/>
        </w:rPr>
        <w:t xml:space="preserve"> Establish reliable wireless communication within the </w:t>
      </w:r>
      <w:r w:rsidRPr="00E07388">
        <w:rPr>
          <w:rFonts w:asciiTheme="majorBidi" w:hAnsiTheme="majorBidi" w:cstheme="majorBidi"/>
          <w:b/>
          <w:bCs/>
          <w:color w:val="000000" w:themeColor="text1"/>
          <w:lang w:val="en-US"/>
        </w:rPr>
        <w:t>902–928 MHz ISM band</w:t>
      </w:r>
      <w:r w:rsidRPr="00E07388">
        <w:rPr>
          <w:rFonts w:asciiTheme="majorBidi" w:hAnsiTheme="majorBidi" w:cstheme="majorBidi"/>
          <w:color w:val="000000" w:themeColor="text1"/>
          <w:lang w:val="en-US"/>
        </w:rPr>
        <w:t xml:space="preserve"> utilizing </w:t>
      </w:r>
      <w:r w:rsidR="0094380D" w:rsidRPr="00E07388">
        <w:rPr>
          <w:rFonts w:asciiTheme="majorBidi" w:hAnsiTheme="majorBidi" w:cstheme="majorBidi"/>
          <w:color w:val="000000" w:themeColor="text1"/>
          <w:lang w:val="en-US"/>
        </w:rPr>
        <w:t xml:space="preserve">the </w:t>
      </w:r>
      <w:r w:rsidR="0094380D" w:rsidRPr="00E07388">
        <w:rPr>
          <w:rFonts w:asciiTheme="majorBidi" w:hAnsiTheme="majorBidi" w:cstheme="majorBidi"/>
          <w:b/>
          <w:bCs/>
          <w:color w:val="000000" w:themeColor="text1"/>
          <w:lang w:val="en-US"/>
        </w:rPr>
        <w:t>GMSK</w:t>
      </w:r>
      <w:r w:rsidRPr="00E07388">
        <w:rPr>
          <w:rFonts w:asciiTheme="majorBidi" w:hAnsiTheme="majorBidi" w:cstheme="majorBidi"/>
          <w:b/>
          <w:color w:val="000000" w:themeColor="text1"/>
          <w:lang w:val="en-US"/>
        </w:rPr>
        <w:t xml:space="preserve"> </w:t>
      </w:r>
      <w:r w:rsidRPr="00E07388">
        <w:rPr>
          <w:rFonts w:asciiTheme="majorBidi" w:hAnsiTheme="majorBidi" w:cstheme="majorBidi"/>
          <w:color w:val="000000" w:themeColor="text1"/>
          <w:lang w:val="en-US"/>
        </w:rPr>
        <w:t>modulation</w:t>
      </w:r>
      <w:r w:rsidR="0094380D" w:rsidRPr="00E07388">
        <w:rPr>
          <w:rFonts w:asciiTheme="majorBidi" w:hAnsiTheme="majorBidi" w:cstheme="majorBidi"/>
          <w:color w:val="000000" w:themeColor="text1"/>
          <w:lang w:val="en-US"/>
        </w:rPr>
        <w:t xml:space="preserve"> scheme, for system robustness to noise, low power usage</w:t>
      </w:r>
      <w:r w:rsidR="000719B2" w:rsidRPr="00E07388">
        <w:rPr>
          <w:rFonts w:asciiTheme="majorBidi" w:hAnsiTheme="majorBidi" w:cstheme="majorBidi"/>
          <w:color w:val="000000" w:themeColor="text1"/>
          <w:lang w:val="en-US"/>
        </w:rPr>
        <w:t xml:space="preserve">, and </w:t>
      </w:r>
      <w:r w:rsidR="0094380D" w:rsidRPr="00E07388">
        <w:rPr>
          <w:rFonts w:asciiTheme="majorBidi" w:hAnsiTheme="majorBidi" w:cstheme="majorBidi"/>
          <w:color w:val="000000" w:themeColor="text1"/>
          <w:lang w:val="en-US"/>
        </w:rPr>
        <w:t>a lower</w:t>
      </w:r>
      <w:r w:rsidR="00227977" w:rsidRPr="00E07388">
        <w:rPr>
          <w:rFonts w:asciiTheme="majorBidi" w:hAnsiTheme="majorBidi" w:cstheme="majorBidi"/>
          <w:color w:val="000000" w:themeColor="text1"/>
          <w:lang w:val="en-US"/>
        </w:rPr>
        <w:t xml:space="preserve"> bandwidth </w:t>
      </w:r>
      <w:r w:rsidR="0094380D" w:rsidRPr="00E07388">
        <w:rPr>
          <w:rFonts w:asciiTheme="majorBidi" w:hAnsiTheme="majorBidi" w:cstheme="majorBidi"/>
          <w:color w:val="000000" w:themeColor="text1"/>
          <w:lang w:val="en-US"/>
        </w:rPr>
        <w:t>usage</w:t>
      </w:r>
      <w:r w:rsidRPr="00E07388">
        <w:rPr>
          <w:rFonts w:asciiTheme="majorBidi" w:hAnsiTheme="majorBidi" w:cstheme="majorBidi"/>
          <w:color w:val="000000" w:themeColor="text1"/>
          <w:lang w:val="en-US"/>
        </w:rPr>
        <w:t>.</w:t>
      </w:r>
    </w:p>
    <w:p w14:paraId="71752C1B" w14:textId="77777777" w:rsidR="00A24572" w:rsidRPr="00BE736D" w:rsidRDefault="00A24572" w:rsidP="00931D3B">
      <w:pPr>
        <w:pStyle w:val="ListParagraph"/>
        <w:numPr>
          <w:ilvl w:val="0"/>
          <w:numId w:val="40"/>
        </w:num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Firmware Development:</w:t>
      </w:r>
      <w:r w:rsidRPr="00BE736D">
        <w:rPr>
          <w:rFonts w:asciiTheme="majorBidi" w:hAnsiTheme="majorBidi" w:cstheme="majorBidi"/>
          <w:color w:val="000000" w:themeColor="text1"/>
          <w:lang w:val="en-US"/>
        </w:rPr>
        <w:t xml:space="preserve"> Design and implement embedded firmware for both the central hub and remote nodes to manage peripheral logic.</w:t>
      </w:r>
    </w:p>
    <w:p w14:paraId="3729FEF2" w14:textId="1F4E2451" w:rsidR="00A24572" w:rsidRDefault="00A24572" w:rsidP="00931D3B">
      <w:pPr>
        <w:pStyle w:val="ListParagraph"/>
        <w:numPr>
          <w:ilvl w:val="0"/>
          <w:numId w:val="40"/>
        </w:num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Command Execution:</w:t>
      </w:r>
      <w:r w:rsidRPr="00BE736D">
        <w:rPr>
          <w:rFonts w:asciiTheme="majorBidi" w:hAnsiTheme="majorBidi" w:cstheme="majorBidi"/>
          <w:color w:val="000000" w:themeColor="text1"/>
          <w:lang w:val="en-US"/>
        </w:rPr>
        <w:t xml:space="preserve"> Transmit and receive discrete control commands, such as toggle states (on/off)</w:t>
      </w:r>
      <w:r w:rsidR="000F7D16" w:rsidRPr="00BE736D">
        <w:rPr>
          <w:rFonts w:asciiTheme="majorBidi" w:hAnsiTheme="majorBidi" w:cstheme="majorBidi"/>
          <w:color w:val="000000" w:themeColor="text1"/>
          <w:lang w:val="en-US"/>
        </w:rPr>
        <w:t xml:space="preserve">, </w:t>
      </w:r>
      <w:r w:rsidRPr="00BE736D">
        <w:rPr>
          <w:rFonts w:asciiTheme="majorBidi" w:hAnsiTheme="majorBidi" w:cstheme="majorBidi"/>
          <w:color w:val="000000" w:themeColor="text1"/>
          <w:lang w:val="en-US"/>
        </w:rPr>
        <w:t>status requests</w:t>
      </w:r>
      <w:r w:rsidR="000F7D16" w:rsidRPr="00BE736D">
        <w:rPr>
          <w:rFonts w:asciiTheme="majorBidi" w:hAnsiTheme="majorBidi" w:cstheme="majorBidi"/>
          <w:color w:val="000000" w:themeColor="text1"/>
          <w:lang w:val="en-US"/>
        </w:rPr>
        <w:t>, or multi-state control</w:t>
      </w:r>
      <w:r w:rsidR="00DE0A7F">
        <w:rPr>
          <w:rFonts w:asciiTheme="majorBidi" w:hAnsiTheme="majorBidi" w:cstheme="majorBidi"/>
          <w:color w:val="000000" w:themeColor="text1"/>
          <w:lang w:val="en-US"/>
        </w:rPr>
        <w:t>, for three different nodes</w:t>
      </w:r>
      <w:r>
        <w:rPr>
          <w:rFonts w:asciiTheme="majorBidi" w:hAnsiTheme="majorBidi" w:cstheme="majorBidi"/>
          <w:color w:val="000000" w:themeColor="text1"/>
          <w:lang w:val="en-US"/>
        </w:rPr>
        <w:t>.</w:t>
      </w:r>
    </w:p>
    <w:p w14:paraId="61265C8F" w14:textId="77777777" w:rsidR="00A24572" w:rsidRPr="00BE736D" w:rsidRDefault="00A24572" w:rsidP="00931D3B">
      <w:pPr>
        <w:pStyle w:val="ListParagraph"/>
        <w:numPr>
          <w:ilvl w:val="0"/>
          <w:numId w:val="40"/>
        </w:num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Analog Circuit Design:</w:t>
      </w:r>
      <w:r w:rsidRPr="00BE736D">
        <w:rPr>
          <w:rFonts w:asciiTheme="majorBidi" w:hAnsiTheme="majorBidi" w:cstheme="majorBidi"/>
          <w:color w:val="000000" w:themeColor="text1"/>
          <w:lang w:val="en-US"/>
        </w:rPr>
        <w:t xml:space="preserve"> Design and fabricate required analog circuitry for stable power regulation and signal interfacing between components.</w:t>
      </w:r>
    </w:p>
    <w:p w14:paraId="2AE819EB" w14:textId="4B29C2B9" w:rsidR="000958E9" w:rsidRPr="00BE736D" w:rsidRDefault="00A24572" w:rsidP="00931D3B">
      <w:pPr>
        <w:pStyle w:val="ListParagraph"/>
        <w:numPr>
          <w:ilvl w:val="0"/>
          <w:numId w:val="40"/>
        </w:numPr>
        <w:spacing w:line="240" w:lineRule="auto"/>
        <w:rPr>
          <w:ins w:id="18" w:author="Nicholas Newman" w:date="2026-02-04T18:29:00Z" w16du:dateUtc="2026-02-04T23:29:00Z"/>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Operational Validation:</w:t>
      </w:r>
      <w:r w:rsidRPr="00BE736D">
        <w:rPr>
          <w:rFonts w:asciiTheme="majorBidi" w:hAnsiTheme="majorBidi" w:cstheme="majorBidi"/>
          <w:color w:val="000000" w:themeColor="text1"/>
          <w:lang w:val="en-US"/>
        </w:rPr>
        <w:t xml:space="preserve"> Demonstrate successful end-to-end system operations within a controlled laboratory environment.</w:t>
      </w:r>
    </w:p>
    <w:p w14:paraId="4150E2E8" w14:textId="7A946B5F" w:rsidR="00A24572" w:rsidRPr="00BE736D" w:rsidRDefault="00A24572" w:rsidP="00931D3B">
      <w:pPr>
        <w:pStyle w:val="Heading2"/>
        <w:spacing w:line="240" w:lineRule="auto"/>
        <w:rPr>
          <w:rFonts w:asciiTheme="majorBidi" w:hAnsiTheme="majorBidi" w:cstheme="majorBidi"/>
          <w:color w:val="000000" w:themeColor="text1"/>
          <w:lang w:val="en-US"/>
        </w:rPr>
      </w:pPr>
      <w:bookmarkStart w:id="19" w:name="_Toc222308000"/>
      <w:r w:rsidRPr="00BE736D">
        <w:rPr>
          <w:rFonts w:asciiTheme="majorBidi" w:hAnsiTheme="majorBidi" w:cstheme="majorBidi"/>
          <w:color w:val="000000" w:themeColor="text1"/>
          <w:lang w:val="en-US"/>
        </w:rPr>
        <w:t>Advanced Objectives</w:t>
      </w:r>
      <w:bookmarkEnd w:id="19"/>
    </w:p>
    <w:p w14:paraId="571DA2D7" w14:textId="63539FA2" w:rsidR="00A24572" w:rsidRPr="00BE736D" w:rsidRDefault="00A24572" w:rsidP="00931D3B">
      <w:pPr>
        <w:pStyle w:val="ListParagraph"/>
        <w:numPr>
          <w:ilvl w:val="0"/>
          <w:numId w:val="41"/>
        </w:num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Data Integrity:</w:t>
      </w:r>
      <w:r w:rsidRPr="00BE736D">
        <w:rPr>
          <w:rFonts w:asciiTheme="majorBidi" w:hAnsiTheme="majorBidi" w:cstheme="majorBidi"/>
          <w:color w:val="000000" w:themeColor="text1"/>
          <w:lang w:val="en-US"/>
        </w:rPr>
        <w:t xml:space="preserve"> Implement error detection and packet validation techniques, such as </w:t>
      </w:r>
      <w:r w:rsidRPr="00BE736D">
        <w:rPr>
          <w:rFonts w:asciiTheme="majorBidi" w:hAnsiTheme="majorBidi" w:cstheme="majorBidi"/>
          <w:b/>
          <w:bCs/>
          <w:color w:val="000000" w:themeColor="text1"/>
          <w:lang w:val="en-US"/>
        </w:rPr>
        <w:t>Cyclic Redundancy Checks (CRC)</w:t>
      </w:r>
      <w:r w:rsidR="002D0E25" w:rsidRPr="00BE736D">
        <w:rPr>
          <w:rFonts w:asciiTheme="majorBidi" w:hAnsiTheme="majorBidi" w:cstheme="majorBidi"/>
          <w:color w:val="000000" w:themeColor="text1"/>
          <w:lang w:val="en-US"/>
        </w:rPr>
        <w:t>,</w:t>
      </w:r>
      <w:r w:rsidRPr="00BE736D">
        <w:rPr>
          <w:rFonts w:asciiTheme="majorBidi" w:hAnsiTheme="majorBidi" w:cstheme="majorBidi"/>
          <w:color w:val="000000" w:themeColor="text1"/>
          <w:lang w:val="en-US"/>
        </w:rPr>
        <w:t xml:space="preserve"> checksums</w:t>
      </w:r>
      <w:r w:rsidR="002D0E25" w:rsidRPr="00BE736D">
        <w:rPr>
          <w:rFonts w:asciiTheme="majorBidi" w:hAnsiTheme="majorBidi" w:cstheme="majorBidi"/>
          <w:color w:val="000000" w:themeColor="text1"/>
          <w:lang w:val="en-US"/>
        </w:rPr>
        <w:t>, or parity bits</w:t>
      </w:r>
      <w:r w:rsidRPr="00BE736D">
        <w:rPr>
          <w:rFonts w:asciiTheme="majorBidi" w:hAnsiTheme="majorBidi" w:cstheme="majorBidi"/>
          <w:color w:val="000000" w:themeColor="text1"/>
          <w:lang w:val="en-US"/>
        </w:rPr>
        <w:t>.</w:t>
      </w:r>
    </w:p>
    <w:p w14:paraId="26FCF3AA" w14:textId="77777777" w:rsidR="00A24572" w:rsidRPr="00BE736D" w:rsidRDefault="00A24572" w:rsidP="00931D3B">
      <w:pPr>
        <w:pStyle w:val="ListParagraph"/>
        <w:numPr>
          <w:ilvl w:val="0"/>
          <w:numId w:val="41"/>
        </w:num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Link Reliability:</w:t>
      </w:r>
      <w:r w:rsidRPr="00BE736D">
        <w:rPr>
          <w:rFonts w:asciiTheme="majorBidi" w:hAnsiTheme="majorBidi" w:cstheme="majorBidi"/>
          <w:color w:val="000000" w:themeColor="text1"/>
          <w:lang w:val="en-US"/>
        </w:rPr>
        <w:t xml:space="preserve"> Improve communication stability through the implementation of automated retransmission requests and packet acknowledgments.</w:t>
      </w:r>
    </w:p>
    <w:p w14:paraId="511C8744" w14:textId="77777777" w:rsidR="00A24572" w:rsidRPr="00BE736D" w:rsidRDefault="00A24572" w:rsidP="00931D3B">
      <w:pPr>
        <w:pStyle w:val="ListParagraph"/>
        <w:numPr>
          <w:ilvl w:val="0"/>
          <w:numId w:val="41"/>
        </w:num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Characterization:</w:t>
      </w:r>
      <w:r w:rsidRPr="00BE736D">
        <w:rPr>
          <w:rFonts w:asciiTheme="majorBidi" w:hAnsiTheme="majorBidi" w:cstheme="majorBidi"/>
          <w:color w:val="000000" w:themeColor="text1"/>
          <w:lang w:val="en-US"/>
        </w:rPr>
        <w:t xml:space="preserve"> Quantitatively measure and document system performance metrics, including effective communication range, data rate, and power consumption.</w:t>
      </w:r>
    </w:p>
    <w:p w14:paraId="3CC29A1C" w14:textId="4F904EB9" w:rsidR="000958E9" w:rsidRPr="00BE736D" w:rsidRDefault="00A24572" w:rsidP="00931D3B">
      <w:pPr>
        <w:pStyle w:val="ListParagraph"/>
        <w:numPr>
          <w:ilvl w:val="0"/>
          <w:numId w:val="41"/>
        </w:numPr>
        <w:spacing w:line="240" w:lineRule="auto"/>
        <w:rPr>
          <w:ins w:id="20" w:author="Nicholas Newman" w:date="2026-02-04T18:28:00Z" w16du:dateUtc="2026-02-04T23:28:00Z"/>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Firmware Optimization:</w:t>
      </w:r>
      <w:r w:rsidRPr="00BE736D">
        <w:rPr>
          <w:rFonts w:asciiTheme="majorBidi" w:hAnsiTheme="majorBidi" w:cstheme="majorBidi"/>
          <w:color w:val="000000" w:themeColor="text1"/>
          <w:lang w:val="en-US"/>
        </w:rPr>
        <w:t xml:space="preserve"> Utilize hardware interrupts and low-power sleep modes to increase system efficiency and stability.</w:t>
      </w:r>
    </w:p>
    <w:p w14:paraId="559D2C36" w14:textId="0216B8F7" w:rsidR="00A24572" w:rsidRPr="00BE736D" w:rsidRDefault="00A24572" w:rsidP="00931D3B">
      <w:pPr>
        <w:pStyle w:val="Heading2"/>
        <w:spacing w:line="240" w:lineRule="auto"/>
        <w:rPr>
          <w:rFonts w:asciiTheme="majorBidi" w:hAnsiTheme="majorBidi" w:cstheme="majorBidi"/>
          <w:color w:val="000000" w:themeColor="text1"/>
          <w:lang w:val="en-US"/>
        </w:rPr>
      </w:pPr>
      <w:bookmarkStart w:id="21" w:name="_Toc222308001"/>
      <w:r w:rsidRPr="00BE736D">
        <w:rPr>
          <w:rFonts w:asciiTheme="majorBidi" w:hAnsiTheme="majorBidi" w:cstheme="majorBidi"/>
          <w:color w:val="000000" w:themeColor="text1"/>
          <w:lang w:val="en-US"/>
        </w:rPr>
        <w:t>Stretch Objectives</w:t>
      </w:r>
      <w:bookmarkEnd w:id="21"/>
    </w:p>
    <w:p w14:paraId="24690769" w14:textId="77777777" w:rsidR="00A24572" w:rsidRPr="00BE736D" w:rsidRDefault="00A24572" w:rsidP="00931D3B">
      <w:pPr>
        <w:pStyle w:val="ListParagraph"/>
        <w:numPr>
          <w:ilvl w:val="0"/>
          <w:numId w:val="42"/>
        </w:num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Security Implementation:</w:t>
      </w:r>
      <w:r w:rsidRPr="00BE736D">
        <w:rPr>
          <w:rFonts w:asciiTheme="majorBidi" w:hAnsiTheme="majorBidi" w:cstheme="majorBidi"/>
          <w:color w:val="000000" w:themeColor="text1"/>
          <w:lang w:val="en-US"/>
        </w:rPr>
        <w:t xml:space="preserve"> Integrate device-level addressing and basic encryption to prevent unauthorized access or "spoofing" of the control hub.</w:t>
      </w:r>
    </w:p>
    <w:p w14:paraId="6C4E02C9" w14:textId="77777777" w:rsidR="00A24572" w:rsidRPr="00BE736D" w:rsidRDefault="00A24572" w:rsidP="00931D3B">
      <w:pPr>
        <w:pStyle w:val="ListParagraph"/>
        <w:numPr>
          <w:ilvl w:val="0"/>
          <w:numId w:val="42"/>
        </w:num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EMI Mitigation:</w:t>
      </w:r>
      <w:r w:rsidRPr="00BE736D">
        <w:rPr>
          <w:rFonts w:asciiTheme="majorBidi" w:hAnsiTheme="majorBidi" w:cstheme="majorBidi"/>
          <w:color w:val="000000" w:themeColor="text1"/>
          <w:lang w:val="en-US"/>
        </w:rPr>
        <w:t xml:space="preserve"> Demonstrate functional operation and signal recovery in a moderately noisy RF environment with active interference.</w:t>
      </w:r>
    </w:p>
    <w:p w14:paraId="20F79B25" w14:textId="4C8E12A1" w:rsidR="003D047D" w:rsidRPr="00BE736D" w:rsidRDefault="00A24572" w:rsidP="00931D3B">
      <w:pPr>
        <w:pStyle w:val="ListParagraph"/>
        <w:numPr>
          <w:ilvl w:val="0"/>
          <w:numId w:val="42"/>
        </w:num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Physical Prototyping:</w:t>
      </w:r>
      <w:r w:rsidRPr="00BE736D">
        <w:rPr>
          <w:rFonts w:asciiTheme="majorBidi" w:hAnsiTheme="majorBidi" w:cstheme="majorBidi"/>
          <w:color w:val="000000" w:themeColor="text1"/>
          <w:lang w:val="en-US"/>
        </w:rPr>
        <w:t xml:space="preserve"> Design and manufacture custom enclosures/housing for the central hub and remote nodes to ensure structural integrity and professional presentation.</w:t>
      </w:r>
    </w:p>
    <w:p w14:paraId="19344D4C" w14:textId="45EE375A" w:rsidR="000958E9" w:rsidRPr="00E07388" w:rsidRDefault="00E37028" w:rsidP="00E07388">
      <w:pPr>
        <w:pStyle w:val="ListParagraph"/>
        <w:numPr>
          <w:ilvl w:val="0"/>
          <w:numId w:val="42"/>
        </w:numPr>
        <w:spacing w:line="240" w:lineRule="auto"/>
        <w:rPr>
          <w:ins w:id="22" w:author="Nicholas Newman" w:date="2026-02-04T18:28:00Z" w16du:dateUtc="2026-02-04T23:28:00Z"/>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Wall Plug in Functionality:</w:t>
      </w:r>
      <w:r w:rsidRPr="00BE736D">
        <w:rPr>
          <w:rFonts w:asciiTheme="majorBidi" w:hAnsiTheme="majorBidi" w:cstheme="majorBidi"/>
          <w:color w:val="000000" w:themeColor="text1"/>
          <w:lang w:val="en-US"/>
        </w:rPr>
        <w:t xml:space="preserve"> </w:t>
      </w:r>
      <w:r w:rsidR="006464D0" w:rsidRPr="00BE736D">
        <w:rPr>
          <w:rFonts w:asciiTheme="majorBidi" w:hAnsiTheme="majorBidi" w:cstheme="majorBidi"/>
          <w:color w:val="000000" w:themeColor="text1"/>
          <w:lang w:val="en-US"/>
        </w:rPr>
        <w:t xml:space="preserve">Design the </w:t>
      </w:r>
      <w:r w:rsidRPr="00BE736D">
        <w:rPr>
          <w:rFonts w:asciiTheme="majorBidi" w:hAnsiTheme="majorBidi" w:cstheme="majorBidi"/>
          <w:color w:val="000000" w:themeColor="text1"/>
          <w:lang w:val="en-US"/>
        </w:rPr>
        <w:t xml:space="preserve">central hub </w:t>
      </w:r>
      <w:r w:rsidR="006464D0" w:rsidRPr="00BE736D">
        <w:rPr>
          <w:rFonts w:asciiTheme="majorBidi" w:hAnsiTheme="majorBidi" w:cstheme="majorBidi"/>
          <w:color w:val="000000" w:themeColor="text1"/>
          <w:lang w:val="en-US"/>
        </w:rPr>
        <w:t>and nodes to</w:t>
      </w:r>
      <w:r w:rsidRPr="00BE736D">
        <w:rPr>
          <w:rFonts w:asciiTheme="majorBidi" w:hAnsiTheme="majorBidi" w:cstheme="majorBidi"/>
          <w:color w:val="000000" w:themeColor="text1"/>
          <w:lang w:val="en-US"/>
        </w:rPr>
        <w:t xml:space="preserve"> be able to be </w:t>
      </w:r>
      <w:r w:rsidR="006464D0" w:rsidRPr="00BE736D">
        <w:rPr>
          <w:rFonts w:asciiTheme="majorBidi" w:hAnsiTheme="majorBidi" w:cstheme="majorBidi"/>
          <w:color w:val="000000" w:themeColor="text1"/>
          <w:lang w:val="en-US"/>
        </w:rPr>
        <w:t xml:space="preserve">powered by </w:t>
      </w:r>
      <w:r w:rsidR="00431DF3" w:rsidRPr="00BE736D">
        <w:rPr>
          <w:rFonts w:asciiTheme="majorBidi" w:hAnsiTheme="majorBidi" w:cstheme="majorBidi"/>
          <w:color w:val="000000" w:themeColor="text1"/>
          <w:lang w:val="en-US"/>
        </w:rPr>
        <w:t>the 120V 60Hz output from</w:t>
      </w:r>
      <w:r w:rsidRPr="00BE736D">
        <w:rPr>
          <w:rFonts w:asciiTheme="majorBidi" w:hAnsiTheme="majorBidi" w:cstheme="majorBidi"/>
          <w:color w:val="000000" w:themeColor="text1"/>
          <w:lang w:val="en-US"/>
        </w:rPr>
        <w:t xml:space="preserve"> the wall</w:t>
      </w:r>
      <w:r w:rsidR="00CF5D66" w:rsidRPr="00BE736D">
        <w:rPr>
          <w:rFonts w:asciiTheme="majorBidi" w:hAnsiTheme="majorBidi" w:cstheme="majorBidi"/>
          <w:color w:val="000000" w:themeColor="text1"/>
          <w:lang w:val="en-US"/>
        </w:rPr>
        <w:t>.</w:t>
      </w:r>
    </w:p>
    <w:p w14:paraId="7A8B05D0" w14:textId="4047AFE9" w:rsidR="2362927F" w:rsidRPr="00BE736D" w:rsidRDefault="004600AD">
      <w:pPr>
        <w:pStyle w:val="Heading1"/>
        <w:spacing w:line="240" w:lineRule="auto"/>
        <w:jc w:val="both"/>
        <w:rPr>
          <w:rFonts w:asciiTheme="majorBidi" w:eastAsia="Times New Roman" w:hAnsiTheme="majorBidi" w:cstheme="majorBidi"/>
          <w:b/>
          <w:bCs/>
          <w:color w:val="000000" w:themeColor="text1"/>
          <w:sz w:val="28"/>
          <w:szCs w:val="28"/>
        </w:rPr>
        <w:pPrChange w:id="23" w:author="Nicholas Newman" w:date="2026-02-04T18:29:00Z" w16du:dateUtc="2026-02-04T23:29:00Z">
          <w:pPr>
            <w:pStyle w:val="Heading1"/>
            <w:spacing w:line="240" w:lineRule="auto"/>
          </w:pPr>
        </w:pPrChange>
      </w:pPr>
      <w:bookmarkStart w:id="24" w:name="_Toc222308002"/>
      <w:r w:rsidRPr="00BE736D">
        <w:rPr>
          <w:rFonts w:asciiTheme="majorBidi" w:eastAsia="Times New Roman" w:hAnsiTheme="majorBidi" w:cstheme="majorBidi"/>
          <w:color w:val="000000" w:themeColor="text1"/>
        </w:rPr>
        <w:t>2.3 Features and functionalities</w:t>
      </w:r>
      <w:bookmarkEnd w:id="24"/>
      <w:r w:rsidRPr="00BE736D">
        <w:rPr>
          <w:rFonts w:asciiTheme="majorBidi" w:eastAsia="Times New Roman" w:hAnsiTheme="majorBidi" w:cstheme="majorBidi"/>
          <w:color w:val="000000" w:themeColor="text1"/>
        </w:rPr>
        <w:t xml:space="preserve"> </w:t>
      </w:r>
    </w:p>
    <w:p w14:paraId="28769191" w14:textId="4AF8BBD9" w:rsidR="000958E9" w:rsidRPr="00BE736D" w:rsidRDefault="008E1BEE">
      <w:pPr>
        <w:spacing w:line="240" w:lineRule="auto"/>
        <w:jc w:val="both"/>
        <w:rPr>
          <w:rFonts w:asciiTheme="majorBidi" w:eastAsia="Times New Roman" w:hAnsiTheme="majorBidi" w:cstheme="majorBidi"/>
          <w:color w:val="000000" w:themeColor="text1"/>
          <w:lang w:val="en-US"/>
        </w:rPr>
        <w:pPrChange w:id="25" w:author="Nicholas Newman" w:date="2026-02-04T18:29:00Z" w16du:dateUtc="2026-02-04T23:29:00Z">
          <w:pPr>
            <w:spacing w:line="240" w:lineRule="auto"/>
            <w:ind w:firstLine="720"/>
          </w:pPr>
        </w:pPrChange>
      </w:pPr>
      <w:r w:rsidRPr="00BE736D">
        <w:rPr>
          <w:rFonts w:asciiTheme="majorBidi" w:eastAsia="Times New Roman" w:hAnsiTheme="majorBidi" w:cstheme="majorBidi"/>
          <w:color w:val="000000" w:themeColor="text1"/>
          <w:lang w:val="en-US"/>
        </w:rPr>
        <w:tab/>
      </w:r>
      <w:r w:rsidR="00002B55" w:rsidRPr="00BE736D">
        <w:rPr>
          <w:rFonts w:asciiTheme="majorBidi" w:eastAsia="Times New Roman" w:hAnsiTheme="majorBidi" w:cstheme="majorBidi"/>
          <w:color w:val="000000" w:themeColor="text1"/>
          <w:lang w:val="en-US"/>
        </w:rPr>
        <w:t xml:space="preserve">The proposed system consists of a central wireless control hub and one or more remote devices capable of controlling or monitoring appliances. The hub is responsible for coordinating communication, issuing control commands, and </w:t>
      </w:r>
      <w:r w:rsidR="00F00F26" w:rsidRPr="00BE736D">
        <w:rPr>
          <w:rFonts w:asciiTheme="majorBidi" w:eastAsia="Times New Roman" w:hAnsiTheme="majorBidi" w:cstheme="majorBidi"/>
          <w:color w:val="000000" w:themeColor="text1"/>
          <w:lang w:val="en-US"/>
        </w:rPr>
        <w:t>in future developments,</w:t>
      </w:r>
      <w:r w:rsidR="00002B55" w:rsidRPr="00BE736D">
        <w:rPr>
          <w:rFonts w:asciiTheme="majorBidi" w:eastAsia="Times New Roman" w:hAnsiTheme="majorBidi" w:cstheme="majorBidi"/>
          <w:color w:val="000000" w:themeColor="text1"/>
          <w:lang w:val="en-US"/>
        </w:rPr>
        <w:t xml:space="preserve"> receiving status updates from </w:t>
      </w:r>
      <w:r w:rsidR="7C1DA768" w:rsidRPr="00BE736D">
        <w:rPr>
          <w:rFonts w:asciiTheme="majorBidi" w:eastAsia="Times New Roman" w:hAnsiTheme="majorBidi" w:cstheme="majorBidi"/>
          <w:color w:val="000000" w:themeColor="text1"/>
          <w:lang w:val="en-US"/>
        </w:rPr>
        <w:t>remote</w:t>
      </w:r>
      <w:r w:rsidR="00002B55" w:rsidRPr="00BE736D">
        <w:rPr>
          <w:rFonts w:asciiTheme="majorBidi" w:eastAsia="Times New Roman" w:hAnsiTheme="majorBidi" w:cstheme="majorBidi"/>
          <w:color w:val="000000" w:themeColor="text1"/>
          <w:lang w:val="en-US"/>
        </w:rPr>
        <w:t xml:space="preserve"> nodes. Remote devices respond to commands from the hub and interface with appliances or simulated loads. Core functionalities include:</w:t>
      </w:r>
    </w:p>
    <w:p w14:paraId="01E6349D" w14:textId="77777777" w:rsidR="004C142F" w:rsidRPr="00BE736D" w:rsidRDefault="00002B55">
      <w:pPr>
        <w:numPr>
          <w:ilvl w:val="0"/>
          <w:numId w:val="14"/>
        </w:numPr>
        <w:spacing w:line="240" w:lineRule="auto"/>
        <w:jc w:val="both"/>
        <w:rPr>
          <w:rFonts w:asciiTheme="majorBidi" w:eastAsia="Times New Roman" w:hAnsiTheme="majorBidi" w:cstheme="majorBidi"/>
          <w:color w:val="000000" w:themeColor="text1"/>
        </w:rPr>
        <w:pPrChange w:id="26" w:author="Nicholas Newman" w:date="2026-02-04T18:29:00Z" w16du:dateUtc="2026-02-04T23:29:00Z">
          <w:pPr>
            <w:numPr>
              <w:numId w:val="14"/>
            </w:numPr>
            <w:spacing w:line="240" w:lineRule="auto"/>
            <w:ind w:left="720" w:hanging="360"/>
          </w:pPr>
        </w:pPrChange>
      </w:pPr>
      <w:r w:rsidRPr="00BE736D">
        <w:rPr>
          <w:rFonts w:asciiTheme="majorBidi" w:eastAsia="Times New Roman" w:hAnsiTheme="majorBidi" w:cstheme="majorBidi"/>
          <w:color w:val="000000" w:themeColor="text1"/>
        </w:rPr>
        <w:t>Wireless transmission and reception of control commands within the 902–928 MHz ISM band.</w:t>
      </w:r>
    </w:p>
    <w:p w14:paraId="777D0A5A" w14:textId="77777777" w:rsidR="004C142F" w:rsidRPr="00BE736D" w:rsidRDefault="00002B55">
      <w:pPr>
        <w:numPr>
          <w:ilvl w:val="0"/>
          <w:numId w:val="14"/>
        </w:numPr>
        <w:spacing w:line="240" w:lineRule="auto"/>
        <w:jc w:val="both"/>
        <w:rPr>
          <w:rFonts w:asciiTheme="majorBidi" w:eastAsia="Times New Roman" w:hAnsiTheme="majorBidi" w:cstheme="majorBidi"/>
          <w:color w:val="000000" w:themeColor="text1"/>
        </w:rPr>
        <w:pPrChange w:id="27" w:author="Nicholas Newman" w:date="2026-02-04T18:29:00Z" w16du:dateUtc="2026-02-04T23:29:00Z">
          <w:pPr>
            <w:numPr>
              <w:numId w:val="14"/>
            </w:numPr>
            <w:spacing w:line="240" w:lineRule="auto"/>
            <w:ind w:left="720" w:hanging="360"/>
          </w:pPr>
        </w:pPrChange>
      </w:pPr>
      <w:r w:rsidRPr="00BE736D">
        <w:rPr>
          <w:rFonts w:asciiTheme="majorBidi" w:eastAsia="Times New Roman" w:hAnsiTheme="majorBidi" w:cstheme="majorBidi"/>
          <w:color w:val="000000" w:themeColor="text1"/>
        </w:rPr>
        <w:t>Will have a touchscreen central hub interface.</w:t>
      </w:r>
    </w:p>
    <w:p w14:paraId="13031C0E" w14:textId="77777777" w:rsidR="004C142F" w:rsidRPr="00BE736D" w:rsidRDefault="00002B55">
      <w:pPr>
        <w:numPr>
          <w:ilvl w:val="0"/>
          <w:numId w:val="14"/>
        </w:numPr>
        <w:spacing w:line="240" w:lineRule="auto"/>
        <w:jc w:val="both"/>
        <w:rPr>
          <w:rFonts w:asciiTheme="majorBidi" w:eastAsia="Times New Roman" w:hAnsiTheme="majorBidi" w:cstheme="majorBidi"/>
          <w:color w:val="000000" w:themeColor="text1"/>
        </w:rPr>
        <w:pPrChange w:id="28" w:author="Nicholas Newman" w:date="2026-02-04T18:29:00Z" w16du:dateUtc="2026-02-04T23:29:00Z">
          <w:pPr>
            <w:numPr>
              <w:numId w:val="14"/>
            </w:numPr>
            <w:spacing w:line="240" w:lineRule="auto"/>
            <w:ind w:left="720" w:hanging="360"/>
          </w:pPr>
        </w:pPrChange>
      </w:pPr>
      <w:r w:rsidRPr="00BE736D">
        <w:rPr>
          <w:rFonts w:asciiTheme="majorBidi" w:eastAsia="Times New Roman" w:hAnsiTheme="majorBidi" w:cstheme="majorBidi"/>
          <w:color w:val="000000" w:themeColor="text1"/>
        </w:rPr>
        <w:t>Addressing and identification of individual remote devices.</w:t>
      </w:r>
    </w:p>
    <w:p w14:paraId="79580B24" w14:textId="77777777" w:rsidR="004C142F" w:rsidRPr="00BE736D" w:rsidRDefault="00002B55">
      <w:pPr>
        <w:numPr>
          <w:ilvl w:val="0"/>
          <w:numId w:val="14"/>
        </w:numPr>
        <w:spacing w:line="240" w:lineRule="auto"/>
        <w:jc w:val="both"/>
        <w:rPr>
          <w:rFonts w:asciiTheme="majorBidi" w:eastAsia="Times New Roman" w:hAnsiTheme="majorBidi" w:cstheme="majorBidi"/>
          <w:color w:val="000000" w:themeColor="text1"/>
        </w:rPr>
        <w:pPrChange w:id="29" w:author="Nicholas Newman" w:date="2026-02-04T18:29:00Z" w16du:dateUtc="2026-02-04T23:29:00Z">
          <w:pPr>
            <w:numPr>
              <w:numId w:val="14"/>
            </w:numPr>
            <w:spacing w:line="240" w:lineRule="auto"/>
            <w:ind w:left="720" w:hanging="360"/>
          </w:pPr>
        </w:pPrChange>
      </w:pPr>
      <w:r w:rsidRPr="00BE736D">
        <w:rPr>
          <w:rFonts w:asciiTheme="majorBidi" w:eastAsia="Times New Roman" w:hAnsiTheme="majorBidi" w:cstheme="majorBidi"/>
          <w:color w:val="000000" w:themeColor="text1"/>
        </w:rPr>
        <w:t>Basic command execution, such as turning a device on or off or reporting status.</w:t>
      </w:r>
    </w:p>
    <w:p w14:paraId="41B05DE9" w14:textId="77777777" w:rsidR="004C142F" w:rsidRPr="00BE736D" w:rsidRDefault="00002B55">
      <w:pPr>
        <w:numPr>
          <w:ilvl w:val="0"/>
          <w:numId w:val="14"/>
        </w:numPr>
        <w:spacing w:line="240" w:lineRule="auto"/>
        <w:jc w:val="both"/>
        <w:rPr>
          <w:rFonts w:asciiTheme="majorBidi" w:eastAsia="Times New Roman" w:hAnsiTheme="majorBidi" w:cstheme="majorBidi"/>
          <w:color w:val="000000" w:themeColor="text1"/>
        </w:rPr>
        <w:pPrChange w:id="30" w:author="Nicholas Newman" w:date="2026-02-04T18:29:00Z" w16du:dateUtc="2026-02-04T23:29:00Z">
          <w:pPr>
            <w:numPr>
              <w:numId w:val="14"/>
            </w:numPr>
            <w:spacing w:line="240" w:lineRule="auto"/>
            <w:ind w:left="720" w:hanging="360"/>
          </w:pPr>
        </w:pPrChange>
      </w:pPr>
      <w:r w:rsidRPr="00BE736D">
        <w:rPr>
          <w:rFonts w:asciiTheme="majorBidi" w:eastAsia="Times New Roman" w:hAnsiTheme="majorBidi" w:cstheme="majorBidi"/>
          <w:color w:val="000000" w:themeColor="text1"/>
        </w:rPr>
        <w:t>Embedded firmware handling communication, timing, and control logic.</w:t>
      </w:r>
    </w:p>
    <w:p w14:paraId="35F5BAE5" w14:textId="0478C3C3" w:rsidR="00B80A55" w:rsidRPr="00BE736D" w:rsidRDefault="00002B55" w:rsidP="00E45685">
      <w:pPr>
        <w:numPr>
          <w:ilvl w:val="0"/>
          <w:numId w:val="14"/>
        </w:numPr>
        <w:spacing w:line="240" w:lineRule="auto"/>
        <w:jc w:val="both"/>
        <w:rPr>
          <w:ins w:id="31" w:author="Nicholas Newman" w:date="2026-02-04T18:29:00Z" w16du:dateUtc="2026-02-04T23:29:00Z"/>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Supporting analog circuitry for power regulation, signal conditioning, and RF interfacing.</w:t>
      </w:r>
    </w:p>
    <w:p w14:paraId="501B14A4" w14:textId="42B99469" w:rsidR="00B80A55" w:rsidRPr="00BE736D" w:rsidRDefault="00002B55" w:rsidP="00E45685">
      <w:pPr>
        <w:spacing w:line="240" w:lineRule="auto"/>
        <w:ind w:firstLine="720"/>
        <w:jc w:val="both"/>
        <w:rPr>
          <w:ins w:id="32" w:author="Nicholas Newman" w:date="2026-02-04T18:29:00Z" w16du:dateUtc="2026-02-04T23:29:00Z"/>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The system is designed to be modular and plug and play, allowing additional remote devices to be added without major changes to the central hub, with easy pairing to the central hub of new devices.</w:t>
      </w:r>
      <w:r w:rsidR="001234AE" w:rsidRPr="00BE736D">
        <w:rPr>
          <w:rFonts w:asciiTheme="majorBidi" w:eastAsia="Times New Roman" w:hAnsiTheme="majorBidi" w:cstheme="majorBidi"/>
          <w:color w:val="000000" w:themeColor="text1"/>
          <w:lang w:val="en-US"/>
        </w:rPr>
        <w:t xml:space="preserve"> </w:t>
      </w:r>
      <w:r w:rsidRPr="00BE736D">
        <w:rPr>
          <w:rFonts w:asciiTheme="majorBidi" w:eastAsia="Times New Roman" w:hAnsiTheme="majorBidi" w:cstheme="majorBidi"/>
          <w:color w:val="000000" w:themeColor="text1"/>
        </w:rPr>
        <w:t>The feature set of this project is informed by commonly available IoT and smart home products such as smart plugs, wireless switches, and home automation hubs. These products typically employ a central controller that communicates wirelessly with multiple end devices using unlicensed RF bands. Key features such as device addressing, bidirectional communication, and reliable command delivery are standard expectations in comparable commercial systems.</w:t>
      </w:r>
      <w:r w:rsidR="00623237" w:rsidRPr="00BE736D">
        <w:rPr>
          <w:rFonts w:asciiTheme="majorBidi" w:eastAsia="Times New Roman" w:hAnsiTheme="majorBidi" w:cstheme="majorBidi"/>
          <w:color w:val="000000" w:themeColor="text1"/>
        </w:rPr>
        <w:t xml:space="preserve"> </w:t>
      </w:r>
      <w:r w:rsidRPr="00BE736D">
        <w:rPr>
          <w:rFonts w:asciiTheme="majorBidi" w:eastAsia="Times New Roman" w:hAnsiTheme="majorBidi" w:cstheme="majorBidi"/>
          <w:color w:val="000000" w:themeColor="text1"/>
          <w:lang w:val="en-US"/>
        </w:rPr>
        <w:t>Additionally, many prior academic senior design and hobbyist IoT projects demonstrate the effectiveness of star-topology wireless networks, where a central hub manages multiple nodes. These projects often prioritize simplicity, reliability, and low power consumption, which influenced the design decisions for this system.</w:t>
      </w:r>
    </w:p>
    <w:p w14:paraId="3604E3BF" w14:textId="407933AA" w:rsidR="00C16848" w:rsidRPr="00BE736D" w:rsidRDefault="00002B55">
      <w:pPr>
        <w:spacing w:line="240" w:lineRule="auto"/>
        <w:ind w:firstLine="720"/>
        <w:jc w:val="both"/>
        <w:rPr>
          <w:rFonts w:asciiTheme="majorBidi" w:eastAsia="Times New Roman" w:hAnsiTheme="majorBidi" w:cstheme="majorBidi"/>
          <w:color w:val="000000" w:themeColor="text1"/>
          <w:lang w:val="en-US"/>
        </w:rPr>
        <w:pPrChange w:id="33" w:author="Nicholas Newman" w:date="2026-02-04T18:29:00Z" w16du:dateUtc="2026-02-04T23:29:00Z">
          <w:pPr>
            <w:spacing w:line="240" w:lineRule="auto"/>
          </w:pPr>
        </w:pPrChange>
      </w:pPr>
      <w:r w:rsidRPr="1D7E8C56">
        <w:rPr>
          <w:rFonts w:asciiTheme="majorBidi" w:eastAsia="Times New Roman" w:hAnsiTheme="majorBidi" w:cstheme="majorBidi"/>
          <w:color w:val="000000" w:themeColor="text1"/>
          <w:lang w:val="en-US"/>
        </w:rPr>
        <w:t>The decision to design the wireless communication, embedded firmware, and analog circuitry at a low level—rather than relying entirely on off-the-shelf IoT modules—was made to emphasize learning outcomes while still reflecting the structure of real-world IoT systems.</w:t>
      </w:r>
      <w:r w:rsidR="00C26938" w:rsidRPr="1D7E8C56">
        <w:rPr>
          <w:rFonts w:asciiTheme="majorBidi" w:eastAsia="Times New Roman" w:hAnsiTheme="majorBidi" w:cstheme="majorBidi"/>
          <w:color w:val="000000" w:themeColor="text1"/>
          <w:lang w:val="en-US"/>
        </w:rPr>
        <w:t xml:space="preserve"> </w:t>
      </w:r>
      <w:r w:rsidRPr="1D7E8C56">
        <w:rPr>
          <w:rFonts w:asciiTheme="majorBidi" w:eastAsia="Times New Roman" w:hAnsiTheme="majorBidi" w:cstheme="majorBidi"/>
          <w:color w:val="000000" w:themeColor="text1"/>
          <w:lang w:val="en-US"/>
        </w:rPr>
        <w:t>The central hub will use a higher powered MCU for control and the touchscreen interface, while the receivers will use ultra-low powered MCUs.</w:t>
      </w:r>
      <w:r w:rsidR="002A0E17" w:rsidRPr="1D7E8C56">
        <w:rPr>
          <w:rFonts w:asciiTheme="majorBidi" w:eastAsia="Times New Roman" w:hAnsiTheme="majorBidi" w:cstheme="majorBidi"/>
          <w:color w:val="000000" w:themeColor="text1"/>
          <w:lang w:val="en-US"/>
        </w:rPr>
        <w:t xml:space="preserve"> </w:t>
      </w:r>
      <w:r w:rsidR="00F3587C" w:rsidRPr="1D7E8C56">
        <w:rPr>
          <w:rFonts w:asciiTheme="majorBidi" w:eastAsia="Times New Roman" w:hAnsiTheme="majorBidi" w:cstheme="majorBidi"/>
          <w:color w:val="000000" w:themeColor="text1"/>
          <w:lang w:val="en-US"/>
        </w:rPr>
        <w:t>Other electronic decisions, like the</w:t>
      </w:r>
      <w:r w:rsidR="00AB4ECA" w:rsidRPr="1D7E8C56">
        <w:rPr>
          <w:rFonts w:asciiTheme="majorBidi" w:eastAsia="Times New Roman" w:hAnsiTheme="majorBidi" w:cstheme="majorBidi"/>
          <w:color w:val="000000" w:themeColor="text1"/>
          <w:lang w:val="en-US"/>
        </w:rPr>
        <w:t xml:space="preserve"> regulators will be designed according to already existing, high efficiency designs that can be customized on the TI website</w:t>
      </w:r>
      <w:r w:rsidR="00A97B49" w:rsidRPr="1D7E8C56">
        <w:rPr>
          <w:rFonts w:asciiTheme="majorBidi" w:eastAsia="Times New Roman" w:hAnsiTheme="majorBidi" w:cstheme="majorBidi"/>
          <w:color w:val="000000" w:themeColor="text1"/>
          <w:lang w:val="en-US"/>
        </w:rPr>
        <w:t xml:space="preserve">, as the focus of this group’s learning isn’t necessarily on designing analog electronics, but </w:t>
      </w:r>
      <w:r w:rsidR="005A6AB4" w:rsidRPr="1D7E8C56">
        <w:rPr>
          <w:rFonts w:asciiTheme="majorBidi" w:eastAsia="Times New Roman" w:hAnsiTheme="majorBidi" w:cstheme="majorBidi"/>
          <w:color w:val="000000" w:themeColor="text1"/>
          <w:lang w:val="en-US"/>
        </w:rPr>
        <w:t>on</w:t>
      </w:r>
      <w:r w:rsidR="00A97B49" w:rsidRPr="1D7E8C56">
        <w:rPr>
          <w:rFonts w:asciiTheme="majorBidi" w:eastAsia="Times New Roman" w:hAnsiTheme="majorBidi" w:cstheme="majorBidi"/>
          <w:color w:val="000000" w:themeColor="text1"/>
          <w:lang w:val="en-US"/>
        </w:rPr>
        <w:t xml:space="preserve"> designing digital and RF solutions. </w:t>
      </w:r>
    </w:p>
    <w:p w14:paraId="4F15CF89" w14:textId="77777777" w:rsidR="00B80A55" w:rsidRPr="00BE736D" w:rsidRDefault="00B80A55" w:rsidP="00931D3B">
      <w:pPr>
        <w:spacing w:line="240" w:lineRule="auto"/>
        <w:rPr>
          <w:ins w:id="34" w:author="Nicholas Newman" w:date="2026-02-04T18:29:00Z" w16du:dateUtc="2026-02-04T23:29:00Z"/>
          <w:rFonts w:asciiTheme="majorBidi" w:eastAsia="Times New Roman" w:hAnsiTheme="majorBidi" w:cstheme="majorBidi"/>
          <w:color w:val="000000" w:themeColor="text1"/>
          <w:sz w:val="40"/>
          <w:szCs w:val="40"/>
        </w:rPr>
      </w:pPr>
      <w:ins w:id="35" w:author="Nicholas Newman" w:date="2026-02-04T18:29:00Z" w16du:dateUtc="2026-02-04T23:29:00Z">
        <w:r w:rsidRPr="00BE736D">
          <w:rPr>
            <w:rFonts w:asciiTheme="majorBidi" w:eastAsia="Times New Roman" w:hAnsiTheme="majorBidi" w:cstheme="majorBidi"/>
            <w:color w:val="000000" w:themeColor="text1"/>
          </w:rPr>
          <w:br w:type="page"/>
        </w:r>
      </w:ins>
    </w:p>
    <w:p w14:paraId="2C0C1137" w14:textId="3DDC7F8B" w:rsidR="004600AD" w:rsidRPr="00BE736D" w:rsidRDefault="004600AD" w:rsidP="00776803">
      <w:pPr>
        <w:pStyle w:val="Heading1"/>
        <w:spacing w:line="240" w:lineRule="auto"/>
        <w:rPr>
          <w:rFonts w:asciiTheme="majorBidi" w:eastAsia="Times New Roman" w:hAnsiTheme="majorBidi" w:cstheme="majorBidi"/>
          <w:b/>
          <w:bCs/>
          <w:color w:val="000000" w:themeColor="text1"/>
          <w:sz w:val="28"/>
          <w:szCs w:val="28"/>
        </w:rPr>
      </w:pPr>
      <w:bookmarkStart w:id="36" w:name="_Toc222308003"/>
      <w:r w:rsidRPr="00BE736D">
        <w:rPr>
          <w:rFonts w:asciiTheme="majorBidi" w:eastAsia="Times New Roman" w:hAnsiTheme="majorBidi" w:cstheme="majorBidi"/>
          <w:color w:val="000000" w:themeColor="text1"/>
        </w:rPr>
        <w:t>2.4 Existing products</w:t>
      </w:r>
      <w:bookmarkEnd w:id="36"/>
    </w:p>
    <w:p w14:paraId="77F1A0E0" w14:textId="77777777" w:rsidR="005603FC" w:rsidRPr="00BE736D" w:rsidRDefault="7D668739" w:rsidP="00931D3B">
      <w:pPr>
        <w:spacing w:line="240" w:lineRule="auto"/>
        <w:ind w:firstLine="720"/>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Commercial</w:t>
      </w:r>
      <w:r w:rsidR="4BA75237" w:rsidRPr="00BE736D">
        <w:rPr>
          <w:rFonts w:asciiTheme="majorBidi" w:eastAsia="Times New Roman" w:hAnsiTheme="majorBidi" w:cstheme="majorBidi"/>
          <w:color w:val="000000" w:themeColor="text1"/>
          <w:lang w:val="en-US"/>
        </w:rPr>
        <w:t xml:space="preserve"> smart home systems </w:t>
      </w:r>
      <w:r w:rsidR="5852E68E" w:rsidRPr="00BE736D">
        <w:rPr>
          <w:rFonts w:asciiTheme="majorBidi" w:eastAsia="Times New Roman" w:hAnsiTheme="majorBidi" w:cstheme="majorBidi"/>
          <w:color w:val="000000" w:themeColor="text1"/>
          <w:lang w:val="en-US"/>
        </w:rPr>
        <w:t>such as Amazon Echo/ Alexa, Google Nest, Samsung SmartThings</w:t>
      </w:r>
      <w:r w:rsidR="77825EA1" w:rsidRPr="00BE736D">
        <w:rPr>
          <w:rFonts w:asciiTheme="majorBidi" w:eastAsia="Times New Roman" w:hAnsiTheme="majorBidi" w:cstheme="majorBidi"/>
          <w:color w:val="000000" w:themeColor="text1"/>
          <w:lang w:val="en-US"/>
        </w:rPr>
        <w:t xml:space="preserve">, and Philips Hue </w:t>
      </w:r>
      <w:r w:rsidR="5BEC12CB" w:rsidRPr="00BE736D">
        <w:rPr>
          <w:rFonts w:asciiTheme="majorBidi" w:eastAsia="Times New Roman" w:hAnsiTheme="majorBidi" w:cstheme="majorBidi"/>
          <w:color w:val="000000" w:themeColor="text1"/>
          <w:lang w:val="en-US"/>
        </w:rPr>
        <w:t>are design</w:t>
      </w:r>
      <w:r w:rsidR="66A64D0B" w:rsidRPr="00BE736D">
        <w:rPr>
          <w:rFonts w:asciiTheme="majorBidi" w:eastAsia="Times New Roman" w:hAnsiTheme="majorBidi" w:cstheme="majorBidi"/>
          <w:color w:val="000000" w:themeColor="text1"/>
          <w:lang w:val="en-US"/>
        </w:rPr>
        <w:t xml:space="preserve">ed </w:t>
      </w:r>
      <w:r w:rsidR="39C39523" w:rsidRPr="00BE736D">
        <w:rPr>
          <w:rFonts w:asciiTheme="majorBidi" w:eastAsia="Times New Roman" w:hAnsiTheme="majorBidi" w:cstheme="majorBidi"/>
          <w:color w:val="000000" w:themeColor="text1"/>
          <w:lang w:val="en-US"/>
        </w:rPr>
        <w:t>to maximize reliability, ease of use</w:t>
      </w:r>
      <w:r w:rsidR="7BA8D54A" w:rsidRPr="00BE736D">
        <w:rPr>
          <w:rFonts w:asciiTheme="majorBidi" w:eastAsia="Times New Roman" w:hAnsiTheme="majorBidi" w:cstheme="majorBidi"/>
          <w:color w:val="000000" w:themeColor="text1"/>
          <w:lang w:val="en-US"/>
        </w:rPr>
        <w:t xml:space="preserve"> with smooth integration within a closed ecosystem.</w:t>
      </w:r>
      <w:r w:rsidR="1104942A" w:rsidRPr="00BE736D">
        <w:rPr>
          <w:rFonts w:asciiTheme="majorBidi" w:eastAsia="Times New Roman" w:hAnsiTheme="majorBidi" w:cstheme="majorBidi"/>
          <w:color w:val="000000" w:themeColor="text1"/>
          <w:lang w:val="en-US"/>
        </w:rPr>
        <w:t xml:space="preserve"> These systems rely on standardized and proprietary wireless protocols such as Zigbee, Z-Wave</w:t>
      </w:r>
      <w:r w:rsidR="093E4036" w:rsidRPr="00BE736D">
        <w:rPr>
          <w:rFonts w:asciiTheme="majorBidi" w:eastAsia="Times New Roman" w:hAnsiTheme="majorBidi" w:cstheme="majorBidi"/>
          <w:color w:val="000000" w:themeColor="text1"/>
          <w:lang w:val="en-US"/>
        </w:rPr>
        <w:t xml:space="preserve">, and Thread. </w:t>
      </w:r>
    </w:p>
    <w:p w14:paraId="7C65B043" w14:textId="77777777" w:rsidR="005603FC" w:rsidRPr="00BE736D" w:rsidRDefault="004F241B" w:rsidP="00931D3B">
      <w:pPr>
        <w:pStyle w:val="ListParagraph"/>
        <w:numPr>
          <w:ilvl w:val="0"/>
          <w:numId w:val="43"/>
        </w:numPr>
        <w:spacing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color w:val="000000" w:themeColor="text1"/>
          <w:lang w:val="en-US"/>
        </w:rPr>
        <w:t>Zigbee</w:t>
      </w:r>
      <w:r w:rsidR="005603FC" w:rsidRPr="00BE736D">
        <w:rPr>
          <w:rFonts w:asciiTheme="majorBidi" w:eastAsia="Times New Roman" w:hAnsiTheme="majorBidi" w:cstheme="majorBidi"/>
          <w:b/>
          <w:bCs/>
          <w:color w:val="000000" w:themeColor="text1"/>
          <w:lang w:val="en-US"/>
        </w:rPr>
        <w:t>:</w:t>
      </w:r>
      <w:r w:rsidRPr="00BE736D">
        <w:rPr>
          <w:rFonts w:asciiTheme="majorBidi" w:eastAsia="Times New Roman" w:hAnsiTheme="majorBidi" w:cstheme="majorBidi"/>
          <w:color w:val="000000" w:themeColor="text1"/>
          <w:lang w:val="en-US"/>
        </w:rPr>
        <w:t xml:space="preserve"> </w:t>
      </w:r>
      <w:r w:rsidR="005603FC" w:rsidRPr="00BE736D">
        <w:rPr>
          <w:rFonts w:asciiTheme="majorBidi" w:eastAsia="Times New Roman" w:hAnsiTheme="majorBidi" w:cstheme="majorBidi"/>
          <w:color w:val="000000" w:themeColor="text1"/>
          <w:lang w:val="en-US"/>
        </w:rPr>
        <w:t>A</w:t>
      </w:r>
      <w:r w:rsidRPr="00FA1911">
        <w:rPr>
          <w:rFonts w:asciiTheme="majorBidi" w:eastAsia="Times New Roman" w:hAnsiTheme="majorBidi" w:cstheme="majorBidi"/>
          <w:color w:val="000000" w:themeColor="text1"/>
          <w:lang w:val="en-US"/>
        </w:rPr>
        <w:t xml:space="preserve"> low-power, low-data-rate mesh networking protocol operating primarily in the 2.4 GHz ISM band, designed for short-range device-to-device communication with support for large node counts and self-healing networks. </w:t>
      </w:r>
    </w:p>
    <w:p w14:paraId="5C5168CB" w14:textId="59650D42" w:rsidR="005603FC" w:rsidRPr="00BE736D" w:rsidRDefault="004F241B" w:rsidP="00931D3B">
      <w:pPr>
        <w:pStyle w:val="ListParagraph"/>
        <w:numPr>
          <w:ilvl w:val="0"/>
          <w:numId w:val="43"/>
        </w:numPr>
        <w:spacing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color w:val="000000" w:themeColor="text1"/>
          <w:lang w:val="en-US"/>
        </w:rPr>
        <w:t>Z-Wave</w:t>
      </w:r>
      <w:r w:rsidR="005603FC" w:rsidRPr="00BE736D">
        <w:rPr>
          <w:rFonts w:asciiTheme="majorBidi" w:eastAsia="Times New Roman" w:hAnsiTheme="majorBidi" w:cstheme="majorBidi"/>
          <w:b/>
          <w:bCs/>
          <w:color w:val="000000" w:themeColor="text1"/>
          <w:lang w:val="en-US"/>
        </w:rPr>
        <w:t>:</w:t>
      </w:r>
      <w:r w:rsidRPr="00BE736D">
        <w:rPr>
          <w:rFonts w:asciiTheme="majorBidi" w:eastAsia="Times New Roman" w:hAnsiTheme="majorBidi" w:cstheme="majorBidi"/>
          <w:b/>
          <w:bCs/>
          <w:color w:val="000000" w:themeColor="text1"/>
          <w:lang w:val="en-US"/>
        </w:rPr>
        <w:t xml:space="preserve"> </w:t>
      </w:r>
      <w:r w:rsidR="005603FC" w:rsidRPr="00BE736D">
        <w:rPr>
          <w:rFonts w:asciiTheme="majorBidi" w:eastAsia="Times New Roman" w:hAnsiTheme="majorBidi" w:cstheme="majorBidi"/>
          <w:color w:val="000000" w:themeColor="text1"/>
          <w:lang w:val="en-US"/>
        </w:rPr>
        <w:t>A</w:t>
      </w:r>
      <w:r w:rsidRPr="00FA1911">
        <w:rPr>
          <w:rFonts w:asciiTheme="majorBidi" w:eastAsia="Times New Roman" w:hAnsiTheme="majorBidi" w:cstheme="majorBidi"/>
          <w:color w:val="000000" w:themeColor="text1"/>
          <w:lang w:val="en-US"/>
        </w:rPr>
        <w:t xml:space="preserve"> proprietary sub-GHz protocol (typically around 900 MHz in North America) optimized for smart home applications, offering improved wall penetration and reduced interference at the cost of lower data rates and vendor lock-in. </w:t>
      </w:r>
    </w:p>
    <w:p w14:paraId="191AC456" w14:textId="2F68D324" w:rsidR="2362927F" w:rsidRPr="00BE736D" w:rsidRDefault="004F241B" w:rsidP="00931D3B">
      <w:pPr>
        <w:pStyle w:val="ListParagraph"/>
        <w:numPr>
          <w:ilvl w:val="0"/>
          <w:numId w:val="43"/>
        </w:numPr>
        <w:spacing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color w:val="000000" w:themeColor="text1"/>
          <w:lang w:val="en-US"/>
        </w:rPr>
        <w:t>Thread</w:t>
      </w:r>
      <w:r w:rsidR="005603FC" w:rsidRPr="00BE736D">
        <w:rPr>
          <w:rFonts w:asciiTheme="majorBidi" w:eastAsia="Times New Roman" w:hAnsiTheme="majorBidi" w:cstheme="majorBidi"/>
          <w:color w:val="000000" w:themeColor="text1"/>
          <w:lang w:val="en-US"/>
        </w:rPr>
        <w:t>: An</w:t>
      </w:r>
      <w:r w:rsidRPr="00FA1911">
        <w:rPr>
          <w:rFonts w:asciiTheme="majorBidi" w:eastAsia="Times New Roman" w:hAnsiTheme="majorBidi" w:cstheme="majorBidi"/>
          <w:color w:val="000000" w:themeColor="text1"/>
          <w:lang w:val="en-US"/>
        </w:rPr>
        <w:t xml:space="preserve"> IPv6-based, low-power mesh networking protocol built on IEEE 802.15.4, enabling secure, scalable, and vendor-agnostic device communication while natively supporting direct internet connectivity without reliance on centralized hubs.</w:t>
      </w:r>
    </w:p>
    <w:p w14:paraId="4A00226F" w14:textId="1287A801" w:rsidR="2362927F" w:rsidRPr="00BE736D" w:rsidRDefault="00C22EDE" w:rsidP="00931D3B">
      <w:pPr>
        <w:spacing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ab/>
      </w:r>
      <w:r w:rsidR="24A59DB1" w:rsidRPr="00BE736D">
        <w:rPr>
          <w:rFonts w:asciiTheme="majorBidi" w:eastAsia="Times New Roman" w:hAnsiTheme="majorBidi" w:cstheme="majorBidi"/>
          <w:color w:val="000000" w:themeColor="text1"/>
          <w:lang w:val="en-US"/>
        </w:rPr>
        <w:t xml:space="preserve">On the academic level there was a previous senior design team doing a smart home system </w:t>
      </w:r>
      <w:r w:rsidR="6C511FD8" w:rsidRPr="00BE736D">
        <w:rPr>
          <w:rFonts w:asciiTheme="majorBidi" w:eastAsia="Times New Roman" w:hAnsiTheme="majorBidi" w:cstheme="majorBidi"/>
          <w:color w:val="000000" w:themeColor="text1"/>
          <w:lang w:val="en-US"/>
        </w:rPr>
        <w:t xml:space="preserve">on wireless control. It was group 5 </w:t>
      </w:r>
      <w:r w:rsidR="46D83E69" w:rsidRPr="00BE736D">
        <w:rPr>
          <w:rFonts w:asciiTheme="majorBidi" w:eastAsia="Times New Roman" w:hAnsiTheme="majorBidi" w:cstheme="majorBidi"/>
          <w:color w:val="000000" w:themeColor="text1"/>
          <w:lang w:val="en-US"/>
        </w:rPr>
        <w:t xml:space="preserve">in the summer 2015 </w:t>
      </w:r>
      <w:r w:rsidR="2F471FAA" w:rsidRPr="00BE736D">
        <w:rPr>
          <w:rFonts w:asciiTheme="majorBidi" w:eastAsia="Times New Roman" w:hAnsiTheme="majorBidi" w:cstheme="majorBidi"/>
          <w:color w:val="000000" w:themeColor="text1"/>
          <w:lang w:val="en-US"/>
        </w:rPr>
        <w:t>semester;</w:t>
      </w:r>
      <w:r w:rsidR="46D83E69" w:rsidRPr="00BE736D">
        <w:rPr>
          <w:rFonts w:asciiTheme="majorBidi" w:eastAsia="Times New Roman" w:hAnsiTheme="majorBidi" w:cstheme="majorBidi"/>
          <w:color w:val="000000" w:themeColor="text1"/>
          <w:lang w:val="en-US"/>
        </w:rPr>
        <w:t xml:space="preserve"> their project was called “Wireless Home Control </w:t>
      </w:r>
      <w:r w:rsidR="3CB9E60E" w:rsidRPr="00BE736D">
        <w:rPr>
          <w:rFonts w:asciiTheme="majorBidi" w:eastAsia="Times New Roman" w:hAnsiTheme="majorBidi" w:cstheme="majorBidi"/>
          <w:color w:val="000000" w:themeColor="text1"/>
          <w:lang w:val="en-US"/>
        </w:rPr>
        <w:t>System” designing</w:t>
      </w:r>
      <w:r w:rsidR="65389BD4" w:rsidRPr="00BE736D">
        <w:rPr>
          <w:rFonts w:asciiTheme="majorBidi" w:eastAsia="Times New Roman" w:hAnsiTheme="majorBidi" w:cstheme="majorBidi"/>
          <w:color w:val="000000" w:themeColor="text1"/>
          <w:lang w:val="en-US"/>
        </w:rPr>
        <w:t xml:space="preserve"> a smart home system that </w:t>
      </w:r>
      <w:r w:rsidR="4BB59C23" w:rsidRPr="00BE736D">
        <w:rPr>
          <w:rFonts w:asciiTheme="majorBidi" w:eastAsia="Times New Roman" w:hAnsiTheme="majorBidi" w:cstheme="majorBidi"/>
          <w:color w:val="000000" w:themeColor="text1"/>
          <w:lang w:val="en-US"/>
        </w:rPr>
        <w:t>focuses</w:t>
      </w:r>
      <w:r w:rsidR="3DF4EC3B" w:rsidRPr="00BE736D">
        <w:rPr>
          <w:rFonts w:asciiTheme="majorBidi" w:eastAsia="Times New Roman" w:hAnsiTheme="majorBidi" w:cstheme="majorBidi"/>
          <w:color w:val="000000" w:themeColor="text1"/>
          <w:lang w:val="en-US"/>
        </w:rPr>
        <w:t xml:space="preserve"> on</w:t>
      </w:r>
      <w:r w:rsidR="65389BD4" w:rsidRPr="00BE736D">
        <w:rPr>
          <w:rFonts w:asciiTheme="majorBidi" w:eastAsia="Times New Roman" w:hAnsiTheme="majorBidi" w:cstheme="majorBidi"/>
          <w:color w:val="000000" w:themeColor="text1"/>
          <w:lang w:val="en-US"/>
        </w:rPr>
        <w:t xml:space="preserve"> energy efficiency</w:t>
      </w:r>
      <w:r w:rsidR="2EAD96B3" w:rsidRPr="00BE736D">
        <w:rPr>
          <w:rFonts w:asciiTheme="majorBidi" w:eastAsia="Times New Roman" w:hAnsiTheme="majorBidi" w:cstheme="majorBidi"/>
          <w:color w:val="000000" w:themeColor="text1"/>
          <w:lang w:val="en-US"/>
        </w:rPr>
        <w:t xml:space="preserve">. </w:t>
      </w:r>
      <w:r w:rsidR="103FA0FB" w:rsidRPr="00BE736D">
        <w:rPr>
          <w:rFonts w:asciiTheme="majorBidi" w:eastAsia="Times New Roman" w:hAnsiTheme="majorBidi" w:cstheme="majorBidi"/>
          <w:color w:val="000000" w:themeColor="text1"/>
          <w:lang w:val="en-US"/>
        </w:rPr>
        <w:t>That project u</w:t>
      </w:r>
      <w:r w:rsidR="4CD4687C" w:rsidRPr="00BE736D">
        <w:rPr>
          <w:rFonts w:asciiTheme="majorBidi" w:eastAsia="Times New Roman" w:hAnsiTheme="majorBidi" w:cstheme="majorBidi"/>
          <w:color w:val="000000" w:themeColor="text1"/>
          <w:lang w:val="en-US"/>
        </w:rPr>
        <w:t>sed</w:t>
      </w:r>
      <w:r w:rsidR="103FA0FB" w:rsidRPr="00BE736D">
        <w:rPr>
          <w:rFonts w:asciiTheme="majorBidi" w:eastAsia="Times New Roman" w:hAnsiTheme="majorBidi" w:cstheme="majorBidi"/>
          <w:color w:val="000000" w:themeColor="text1"/>
          <w:lang w:val="en-US"/>
        </w:rPr>
        <w:t xml:space="preserve"> store bought RF transmitter and receiver components to enable communication between a central controller and distributed sensor and actuator nodes. The wireless link was treated as a supporting subsystem for device control, with protocol framing and addressing implemented at a basic level to demonstrate functional communication. While the project successfully showcased low-power operation and modular system design, the physical layer RF behavior and communication protocol were largely abstracted by the chosen RF hardware</w:t>
      </w:r>
      <w:r w:rsidR="001C1FD9" w:rsidRPr="00BE736D">
        <w:rPr>
          <w:rFonts w:asciiTheme="majorBidi" w:eastAsia="Times New Roman" w:hAnsiTheme="majorBidi" w:cstheme="majorBidi"/>
          <w:color w:val="000000" w:themeColor="text1"/>
          <w:lang w:val="en-US"/>
        </w:rPr>
        <w:t>.</w:t>
      </w:r>
      <w:r w:rsidR="00A84B4B" w:rsidRPr="00BE736D">
        <w:rPr>
          <w:rFonts w:asciiTheme="majorBidi" w:eastAsia="Times New Roman" w:hAnsiTheme="majorBidi" w:cstheme="majorBidi"/>
          <w:color w:val="000000" w:themeColor="text1"/>
          <w:lang w:val="en-US"/>
        </w:rPr>
        <w:t xml:space="preserve"> However, our project will focus less on energy efficiency, and more on our custom implementation of the GMSK protocol, </w:t>
      </w:r>
      <w:r w:rsidR="00502EE1" w:rsidRPr="00BE736D">
        <w:rPr>
          <w:rFonts w:asciiTheme="majorBidi" w:eastAsia="Times New Roman" w:hAnsiTheme="majorBidi" w:cstheme="majorBidi"/>
          <w:color w:val="000000" w:themeColor="text1"/>
          <w:lang w:val="en-US"/>
        </w:rPr>
        <w:t>proving our ability to design and implement efficient RF data transmission.</w:t>
      </w:r>
    </w:p>
    <w:p w14:paraId="4BDA270C" w14:textId="77777777" w:rsidR="2362927F" w:rsidRDefault="62A8ED5D" w:rsidP="00E07388">
      <w:pPr>
        <w:spacing w:line="240" w:lineRule="auto"/>
        <w:ind w:firstLine="720"/>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In contrast, the WIR</w:t>
      </w:r>
      <w:r w:rsidR="00FA7A24" w:rsidRPr="00BE736D">
        <w:rPr>
          <w:rFonts w:asciiTheme="majorBidi" w:eastAsia="Times New Roman" w:hAnsiTheme="majorBidi" w:cstheme="majorBidi"/>
          <w:color w:val="000000" w:themeColor="text1"/>
          <w:lang w:val="en-US"/>
        </w:rPr>
        <w:t>L</w:t>
      </w:r>
      <w:r w:rsidRPr="00BE736D">
        <w:rPr>
          <w:rFonts w:asciiTheme="majorBidi" w:eastAsia="Times New Roman" w:hAnsiTheme="majorBidi" w:cstheme="majorBidi"/>
          <w:color w:val="000000" w:themeColor="text1"/>
          <w:lang w:val="en-US"/>
        </w:rPr>
        <w:t xml:space="preserve">ESS project avoids these premade communication stacks and instead implements the wireless system from the physical layer upward. </w:t>
      </w:r>
      <w:r w:rsidR="782EB58C" w:rsidRPr="00BE736D">
        <w:rPr>
          <w:rFonts w:asciiTheme="majorBidi" w:eastAsia="Times New Roman" w:hAnsiTheme="majorBidi" w:cstheme="majorBidi"/>
          <w:color w:val="000000" w:themeColor="text1"/>
          <w:lang w:val="en-US"/>
        </w:rPr>
        <w:t xml:space="preserve">By designing the RF subsystem and communication protocol </w:t>
      </w:r>
      <w:r w:rsidR="005351C6" w:rsidRPr="00BE736D">
        <w:rPr>
          <w:rFonts w:asciiTheme="majorBidi" w:eastAsia="Times New Roman" w:hAnsiTheme="majorBidi" w:cstheme="majorBidi"/>
          <w:color w:val="000000" w:themeColor="text1"/>
          <w:lang w:val="en-US"/>
        </w:rPr>
        <w:t>us</w:t>
      </w:r>
      <w:r w:rsidR="782EB58C" w:rsidRPr="00BE736D">
        <w:rPr>
          <w:rFonts w:asciiTheme="majorBidi" w:eastAsia="Times New Roman" w:hAnsiTheme="majorBidi" w:cstheme="majorBidi"/>
          <w:color w:val="000000" w:themeColor="text1"/>
          <w:lang w:val="en-US"/>
        </w:rPr>
        <w:t>, the project focuses on implementing baseband encoding, waveform shaping, and modulation at the physical layer, along with framing, addressing, and basic reliability at the digital communication layers. Instead of treating wireless communication as a black box, WIR</w:t>
      </w:r>
      <w:r w:rsidR="00237A28" w:rsidRPr="00BE736D">
        <w:rPr>
          <w:rFonts w:asciiTheme="majorBidi" w:eastAsia="Times New Roman" w:hAnsiTheme="majorBidi" w:cstheme="majorBidi"/>
          <w:color w:val="000000" w:themeColor="text1"/>
          <w:lang w:val="en-US"/>
        </w:rPr>
        <w:t>L</w:t>
      </w:r>
      <w:r w:rsidR="782EB58C" w:rsidRPr="00BE736D">
        <w:rPr>
          <w:rFonts w:asciiTheme="majorBidi" w:eastAsia="Times New Roman" w:hAnsiTheme="majorBidi" w:cstheme="majorBidi"/>
          <w:color w:val="000000" w:themeColor="text1"/>
          <w:lang w:val="en-US"/>
        </w:rPr>
        <w:t>ESS breaks down and rebuilds the structure used in commercial smart home systems, giving the team hands on experience with both RF design and protocol development while still supporting a scalable hub and node architecture.</w:t>
      </w:r>
    </w:p>
    <w:tbl>
      <w:tblPr>
        <w:tblStyle w:val="TableGrid"/>
        <w:tblW w:w="0" w:type="auto"/>
        <w:tblLook w:val="04A0" w:firstRow="1" w:lastRow="0" w:firstColumn="1" w:lastColumn="0" w:noHBand="0" w:noVBand="1"/>
      </w:tblPr>
      <w:tblGrid>
        <w:gridCol w:w="1296"/>
        <w:gridCol w:w="2633"/>
        <w:gridCol w:w="2171"/>
        <w:gridCol w:w="2530"/>
      </w:tblGrid>
      <w:tr w:rsidR="002E006D" w:rsidRPr="00EC6EDA" w14:paraId="6638B2CF" w14:textId="77777777" w:rsidTr="006551F8">
        <w:tc>
          <w:tcPr>
            <w:tcW w:w="0" w:type="auto"/>
            <w:shd w:val="clear" w:color="auto" w:fill="8DB3E2" w:themeFill="text2" w:themeFillTint="66"/>
            <w:hideMark/>
          </w:tcPr>
          <w:p w14:paraId="7A72992B"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Feature</w:t>
            </w:r>
          </w:p>
        </w:tc>
        <w:tc>
          <w:tcPr>
            <w:tcW w:w="0" w:type="auto"/>
            <w:shd w:val="clear" w:color="auto" w:fill="8DB3E2" w:themeFill="text2" w:themeFillTint="66"/>
            <w:hideMark/>
          </w:tcPr>
          <w:p w14:paraId="196B045A"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Commercial Systems (Echo, Nest, Hue)</w:t>
            </w:r>
          </w:p>
        </w:tc>
        <w:tc>
          <w:tcPr>
            <w:tcW w:w="0" w:type="auto"/>
            <w:shd w:val="clear" w:color="auto" w:fill="8DB3E2" w:themeFill="text2" w:themeFillTint="66"/>
            <w:hideMark/>
          </w:tcPr>
          <w:p w14:paraId="3992C2BE"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2015 Senior Design (Group 5)</w:t>
            </w:r>
          </w:p>
        </w:tc>
        <w:tc>
          <w:tcPr>
            <w:tcW w:w="0" w:type="auto"/>
            <w:shd w:val="clear" w:color="auto" w:fill="8DB3E2" w:themeFill="text2" w:themeFillTint="66"/>
            <w:hideMark/>
          </w:tcPr>
          <w:p w14:paraId="4E45C8E4" w14:textId="6E8E76DB" w:rsidR="00EC6EDA" w:rsidRPr="00EC6EDA" w:rsidRDefault="006551F8" w:rsidP="006551F8">
            <w:pPr>
              <w:jc w:val="center"/>
              <w:rPr>
                <w:rFonts w:asciiTheme="majorBidi" w:eastAsia="Times New Roman" w:hAnsiTheme="majorBidi" w:cstheme="majorBidi"/>
                <w:color w:val="000000" w:themeColor="text1"/>
                <w:lang w:val="en-US"/>
              </w:rPr>
            </w:pPr>
            <w:r>
              <w:rPr>
                <w:rFonts w:asciiTheme="majorBidi" w:eastAsia="Times New Roman" w:hAnsiTheme="majorBidi" w:cstheme="majorBidi"/>
                <w:b/>
                <w:bCs/>
                <w:color w:val="000000" w:themeColor="text1"/>
                <w:lang w:val="en-US"/>
              </w:rPr>
              <w:t xml:space="preserve">Our </w:t>
            </w:r>
            <w:r w:rsidR="00EC6EDA" w:rsidRPr="00EC6EDA">
              <w:rPr>
                <w:rFonts w:asciiTheme="majorBidi" w:eastAsia="Times New Roman" w:hAnsiTheme="majorBidi" w:cstheme="majorBidi"/>
                <w:b/>
                <w:bCs/>
                <w:color w:val="000000" w:themeColor="text1"/>
                <w:lang w:val="en-US"/>
              </w:rPr>
              <w:t>Project (WIRLESS)</w:t>
            </w:r>
          </w:p>
        </w:tc>
      </w:tr>
      <w:tr w:rsidR="00383CA5" w:rsidRPr="00EC6EDA" w14:paraId="16A29176" w14:textId="77777777" w:rsidTr="006551F8">
        <w:tc>
          <w:tcPr>
            <w:tcW w:w="0" w:type="auto"/>
            <w:shd w:val="clear" w:color="auto" w:fill="C6D9F1" w:themeFill="text2" w:themeFillTint="33"/>
            <w:hideMark/>
          </w:tcPr>
          <w:p w14:paraId="2830A331"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Primary Goal</w:t>
            </w:r>
          </w:p>
        </w:tc>
        <w:tc>
          <w:tcPr>
            <w:tcW w:w="0" w:type="auto"/>
            <w:hideMark/>
          </w:tcPr>
          <w:p w14:paraId="6CF1492B"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Reliability, ease of use, and ecosystem lock-in.</w:t>
            </w:r>
          </w:p>
        </w:tc>
        <w:tc>
          <w:tcPr>
            <w:tcW w:w="0" w:type="auto"/>
            <w:hideMark/>
          </w:tcPr>
          <w:p w14:paraId="7F90E390"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Energy efficiency and modular device control.</w:t>
            </w:r>
          </w:p>
        </w:tc>
        <w:tc>
          <w:tcPr>
            <w:tcW w:w="0" w:type="auto"/>
            <w:hideMark/>
          </w:tcPr>
          <w:p w14:paraId="74770FB5"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Custom RF design &amp; GMSK protocol implementation.</w:t>
            </w:r>
          </w:p>
        </w:tc>
      </w:tr>
      <w:tr w:rsidR="00383CA5" w:rsidRPr="00EC6EDA" w14:paraId="08833EB8" w14:textId="77777777" w:rsidTr="006551F8">
        <w:tc>
          <w:tcPr>
            <w:tcW w:w="0" w:type="auto"/>
            <w:shd w:val="clear" w:color="auto" w:fill="C6D9F1" w:themeFill="text2" w:themeFillTint="33"/>
            <w:hideMark/>
          </w:tcPr>
          <w:p w14:paraId="75B31556"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Wireless Stack</w:t>
            </w:r>
          </w:p>
        </w:tc>
        <w:tc>
          <w:tcPr>
            <w:tcW w:w="0" w:type="auto"/>
            <w:hideMark/>
          </w:tcPr>
          <w:p w14:paraId="72466A4B"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Standardized/Proprietary (Zigbee, Z-Wave, Thread).</w:t>
            </w:r>
          </w:p>
        </w:tc>
        <w:tc>
          <w:tcPr>
            <w:tcW w:w="0" w:type="auto"/>
            <w:hideMark/>
          </w:tcPr>
          <w:p w14:paraId="1268A860"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Off-the-shelf RF transmitter/receiver modules.</w:t>
            </w:r>
          </w:p>
        </w:tc>
        <w:tc>
          <w:tcPr>
            <w:tcW w:w="0" w:type="auto"/>
            <w:hideMark/>
          </w:tcPr>
          <w:p w14:paraId="5410185B"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Custom-built from the Physical Layer upward.</w:t>
            </w:r>
          </w:p>
        </w:tc>
      </w:tr>
      <w:tr w:rsidR="00383CA5" w:rsidRPr="00EC6EDA" w14:paraId="005512AF" w14:textId="77777777" w:rsidTr="006551F8">
        <w:tc>
          <w:tcPr>
            <w:tcW w:w="0" w:type="auto"/>
            <w:shd w:val="clear" w:color="auto" w:fill="C6D9F1" w:themeFill="text2" w:themeFillTint="33"/>
            <w:hideMark/>
          </w:tcPr>
          <w:p w14:paraId="2E09BC49"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RF Protocol</w:t>
            </w:r>
          </w:p>
        </w:tc>
        <w:tc>
          <w:tcPr>
            <w:tcW w:w="0" w:type="auto"/>
            <w:hideMark/>
          </w:tcPr>
          <w:p w14:paraId="46891323"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"Black Box" (Pre-implemented by manufacturers).</w:t>
            </w:r>
          </w:p>
        </w:tc>
        <w:tc>
          <w:tcPr>
            <w:tcW w:w="0" w:type="auto"/>
            <w:hideMark/>
          </w:tcPr>
          <w:p w14:paraId="13AFFEA8"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Abstracted by hardware; basic framing.</w:t>
            </w:r>
          </w:p>
        </w:tc>
        <w:tc>
          <w:tcPr>
            <w:tcW w:w="0" w:type="auto"/>
            <w:hideMark/>
          </w:tcPr>
          <w:p w14:paraId="61C93DCF"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Hand-coded GMSK, waveform shaping, &amp; baseband encoding.</w:t>
            </w:r>
          </w:p>
        </w:tc>
      </w:tr>
      <w:tr w:rsidR="00383CA5" w:rsidRPr="00EC6EDA" w14:paraId="7C5045FB" w14:textId="77777777" w:rsidTr="006551F8">
        <w:tc>
          <w:tcPr>
            <w:tcW w:w="0" w:type="auto"/>
            <w:shd w:val="clear" w:color="auto" w:fill="C6D9F1" w:themeFill="text2" w:themeFillTint="33"/>
            <w:hideMark/>
          </w:tcPr>
          <w:p w14:paraId="5ABA66F0"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Hardware Focus</w:t>
            </w:r>
          </w:p>
        </w:tc>
        <w:tc>
          <w:tcPr>
            <w:tcW w:w="0" w:type="auto"/>
            <w:hideMark/>
          </w:tcPr>
          <w:p w14:paraId="3C0BFB34"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Consumer-grade integration &amp; aesthetics.</w:t>
            </w:r>
          </w:p>
        </w:tc>
        <w:tc>
          <w:tcPr>
            <w:tcW w:w="0" w:type="auto"/>
            <w:hideMark/>
          </w:tcPr>
          <w:p w14:paraId="32B0BEFA"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Store-bought components for subsystem support.</w:t>
            </w:r>
          </w:p>
        </w:tc>
        <w:tc>
          <w:tcPr>
            <w:tcW w:w="0" w:type="auto"/>
            <w:hideMark/>
          </w:tcPr>
          <w:p w14:paraId="419B426E"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Custom RF subsystem design and signal integrity.</w:t>
            </w:r>
          </w:p>
        </w:tc>
      </w:tr>
      <w:tr w:rsidR="00383CA5" w:rsidRPr="00EC6EDA" w14:paraId="2F9E7540" w14:textId="77777777" w:rsidTr="006551F8">
        <w:tc>
          <w:tcPr>
            <w:tcW w:w="0" w:type="auto"/>
            <w:shd w:val="clear" w:color="auto" w:fill="C6D9F1" w:themeFill="text2" w:themeFillTint="33"/>
            <w:hideMark/>
          </w:tcPr>
          <w:p w14:paraId="2E99AE16"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Network Topology</w:t>
            </w:r>
          </w:p>
        </w:tc>
        <w:tc>
          <w:tcPr>
            <w:tcW w:w="0" w:type="auto"/>
            <w:hideMark/>
          </w:tcPr>
          <w:p w14:paraId="58B85E3A"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Mesh (Self-healing, large node counts).</w:t>
            </w:r>
          </w:p>
        </w:tc>
        <w:tc>
          <w:tcPr>
            <w:tcW w:w="0" w:type="auto"/>
            <w:hideMark/>
          </w:tcPr>
          <w:p w14:paraId="3403C7EA"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Central Controller to Node (Functional link).</w:t>
            </w:r>
          </w:p>
        </w:tc>
        <w:tc>
          <w:tcPr>
            <w:tcW w:w="0" w:type="auto"/>
            <w:hideMark/>
          </w:tcPr>
          <w:p w14:paraId="1019249E"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Scalable Hub and Node (Custom framing/addressing).</w:t>
            </w:r>
          </w:p>
        </w:tc>
      </w:tr>
      <w:tr w:rsidR="00383CA5" w:rsidRPr="00EC6EDA" w14:paraId="67B1AAA3" w14:textId="77777777" w:rsidTr="006551F8">
        <w:tc>
          <w:tcPr>
            <w:tcW w:w="0" w:type="auto"/>
            <w:shd w:val="clear" w:color="auto" w:fill="C6D9F1" w:themeFill="text2" w:themeFillTint="33"/>
            <w:hideMark/>
          </w:tcPr>
          <w:p w14:paraId="6D04E666"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Key Advantage</w:t>
            </w:r>
          </w:p>
        </w:tc>
        <w:tc>
          <w:tcPr>
            <w:tcW w:w="0" w:type="auto"/>
            <w:hideMark/>
          </w:tcPr>
          <w:p w14:paraId="7007C233"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"It just works" for the average consumer.</w:t>
            </w:r>
          </w:p>
        </w:tc>
        <w:tc>
          <w:tcPr>
            <w:tcW w:w="0" w:type="auto"/>
            <w:hideMark/>
          </w:tcPr>
          <w:p w14:paraId="74B21523"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color w:val="000000" w:themeColor="text1"/>
                <w:lang w:val="en-US"/>
              </w:rPr>
              <w:t>Demonstrated low-power operation.</w:t>
            </w:r>
          </w:p>
        </w:tc>
        <w:tc>
          <w:tcPr>
            <w:tcW w:w="0" w:type="auto"/>
            <w:hideMark/>
          </w:tcPr>
          <w:p w14:paraId="6EE1CE3B" w14:textId="77777777" w:rsidR="00EC6EDA" w:rsidRPr="00EC6EDA" w:rsidRDefault="00EC6EDA" w:rsidP="006551F8">
            <w:pPr>
              <w:jc w:val="center"/>
              <w:rPr>
                <w:rFonts w:asciiTheme="majorBidi" w:eastAsia="Times New Roman" w:hAnsiTheme="majorBidi" w:cstheme="majorBidi"/>
                <w:color w:val="000000" w:themeColor="text1"/>
                <w:lang w:val="en-US"/>
              </w:rPr>
            </w:pPr>
            <w:r w:rsidRPr="00EC6EDA">
              <w:rPr>
                <w:rFonts w:asciiTheme="majorBidi" w:eastAsia="Times New Roman" w:hAnsiTheme="majorBidi" w:cstheme="majorBidi"/>
                <w:b/>
                <w:bCs/>
                <w:color w:val="000000" w:themeColor="text1"/>
                <w:lang w:val="en-US"/>
              </w:rPr>
              <w:t>Deep technical mastery of RF &amp; digital comms layers.</w:t>
            </w:r>
          </w:p>
        </w:tc>
      </w:tr>
    </w:tbl>
    <w:p w14:paraId="0B87455C" w14:textId="77777777" w:rsidR="00EC6EDA" w:rsidRPr="00EC6EDA" w:rsidRDefault="00EC6EDA" w:rsidP="00E07388">
      <w:pPr>
        <w:spacing w:line="240" w:lineRule="auto"/>
        <w:ind w:firstLine="720"/>
        <w:jc w:val="both"/>
        <w:rPr>
          <w:rFonts w:asciiTheme="majorBidi" w:eastAsia="Times New Roman" w:hAnsiTheme="majorBidi" w:cstheme="majorBidi"/>
          <w:color w:val="000000" w:themeColor="text1"/>
          <w:lang w:val="en-US"/>
        </w:rPr>
      </w:pPr>
    </w:p>
    <w:p w14:paraId="088AD629" w14:textId="1F243A38" w:rsidR="00E275FA" w:rsidRPr="00E07388" w:rsidRDefault="004600AD" w:rsidP="00E07388">
      <w:pPr>
        <w:pStyle w:val="Heading1"/>
        <w:rPr>
          <w:rFonts w:asciiTheme="majorBidi" w:hAnsiTheme="majorBidi" w:cstheme="majorBidi"/>
          <w:sz w:val="22"/>
          <w:szCs w:val="22"/>
          <w:lang w:val="en-US"/>
        </w:rPr>
      </w:pPr>
      <w:bookmarkStart w:id="37" w:name="_Toc222308004"/>
      <w:r w:rsidRPr="00E07388">
        <w:rPr>
          <w:rFonts w:asciiTheme="majorBidi" w:hAnsiTheme="majorBidi" w:cstheme="majorBidi"/>
        </w:rPr>
        <w:t>2.5 Engineering Specifications</w:t>
      </w:r>
      <w:bookmarkEnd w:id="37"/>
    </w:p>
    <w:tbl>
      <w:tblPr>
        <w:tblStyle w:val="TableGrid"/>
        <w:tblW w:w="0" w:type="auto"/>
        <w:tblLook w:val="04A0" w:firstRow="1" w:lastRow="0" w:firstColumn="1" w:lastColumn="0" w:noHBand="0" w:noVBand="1"/>
      </w:tblPr>
      <w:tblGrid>
        <w:gridCol w:w="1821"/>
        <w:gridCol w:w="2403"/>
        <w:gridCol w:w="4406"/>
      </w:tblGrid>
      <w:tr w:rsidR="00FA1911" w:rsidRPr="00FA1911" w14:paraId="6FC5FE76" w14:textId="77777777" w:rsidTr="224C583D">
        <w:trPr>
          <w:trHeight w:val="908"/>
        </w:trPr>
        <w:tc>
          <w:tcPr>
            <w:tcW w:w="0" w:type="auto"/>
            <w:gridSpan w:val="3"/>
            <w:shd w:val="clear" w:color="auto" w:fill="8DB3E2" w:themeFill="text2" w:themeFillTint="66"/>
            <w:vAlign w:val="center"/>
            <w:hideMark/>
          </w:tcPr>
          <w:p w14:paraId="17FD6986" w14:textId="227BB857" w:rsidR="00E275FA" w:rsidRPr="00BE736D" w:rsidRDefault="00442386" w:rsidP="00931D3B">
            <w:pPr>
              <w:jc w:val="center"/>
              <w:rPr>
                <w:rFonts w:asciiTheme="majorBidi" w:eastAsia="Times New Roman" w:hAnsiTheme="majorBidi" w:cstheme="majorBidi"/>
                <w:b/>
                <w:color w:val="000000" w:themeColor="text1"/>
                <w:sz w:val="26"/>
                <w:szCs w:val="26"/>
                <w:lang w:val="en-US"/>
              </w:rPr>
            </w:pPr>
            <w:r w:rsidRPr="00BE736D">
              <w:rPr>
                <w:rFonts w:asciiTheme="majorBidi" w:eastAsia="Times New Roman" w:hAnsiTheme="majorBidi" w:cstheme="majorBidi"/>
                <w:b/>
                <w:bCs/>
                <w:color w:val="000000" w:themeColor="text1"/>
                <w:sz w:val="26"/>
                <w:szCs w:val="26"/>
                <w:lang w:val="en-US"/>
              </w:rPr>
              <w:t>System Level Specifications</w:t>
            </w:r>
          </w:p>
        </w:tc>
      </w:tr>
      <w:tr w:rsidR="000B184B" w:rsidRPr="00FA1911" w14:paraId="628492B3" w14:textId="77777777" w:rsidTr="224C583D">
        <w:trPr>
          <w:trHeight w:val="890"/>
        </w:trPr>
        <w:tc>
          <w:tcPr>
            <w:tcW w:w="0" w:type="auto"/>
            <w:shd w:val="clear" w:color="auto" w:fill="C6D9F1" w:themeFill="text2" w:themeFillTint="33"/>
            <w:vAlign w:val="center"/>
            <w:hideMark/>
          </w:tcPr>
          <w:p w14:paraId="19BFEB55" w14:textId="77777777" w:rsidR="00200F56" w:rsidRPr="00BE736D" w:rsidRDefault="00200F56" w:rsidP="00931D3B">
            <w:pPr>
              <w:jc w:val="cente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Specification</w:t>
            </w:r>
          </w:p>
        </w:tc>
        <w:tc>
          <w:tcPr>
            <w:tcW w:w="0" w:type="auto"/>
            <w:shd w:val="clear" w:color="auto" w:fill="C6D9F1" w:themeFill="text2" w:themeFillTint="33"/>
            <w:vAlign w:val="center"/>
            <w:hideMark/>
          </w:tcPr>
          <w:p w14:paraId="72B3D618" w14:textId="77777777" w:rsidR="00200F56" w:rsidRPr="00BE736D" w:rsidRDefault="00200F56" w:rsidP="00931D3B">
            <w:pPr>
              <w:jc w:val="cente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Target value (range)</w:t>
            </w:r>
          </w:p>
        </w:tc>
        <w:tc>
          <w:tcPr>
            <w:tcW w:w="0" w:type="auto"/>
            <w:shd w:val="clear" w:color="auto" w:fill="C6D9F1" w:themeFill="text2" w:themeFillTint="33"/>
            <w:vAlign w:val="center"/>
            <w:hideMark/>
          </w:tcPr>
          <w:p w14:paraId="65BEC47B" w14:textId="70788E32" w:rsidR="00200F56" w:rsidRPr="00BE736D" w:rsidRDefault="002F6143" w:rsidP="00931D3B">
            <w:pPr>
              <w:jc w:val="cente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rPr>
              <w:t>Technical Justification</w:t>
            </w:r>
          </w:p>
        </w:tc>
      </w:tr>
      <w:tr w:rsidR="000B184B" w:rsidRPr="00FA1911" w14:paraId="3CC70171" w14:textId="77777777" w:rsidTr="224C583D">
        <w:tc>
          <w:tcPr>
            <w:tcW w:w="0" w:type="auto"/>
            <w:vAlign w:val="center"/>
            <w:hideMark/>
          </w:tcPr>
          <w:p w14:paraId="12FCCC13" w14:textId="77777777" w:rsidR="00200F56" w:rsidRPr="00BE736D" w:rsidRDefault="00200F56"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Max operating frequency range</w:t>
            </w:r>
          </w:p>
        </w:tc>
        <w:tc>
          <w:tcPr>
            <w:tcW w:w="0" w:type="auto"/>
            <w:vAlign w:val="center"/>
            <w:hideMark/>
          </w:tcPr>
          <w:p w14:paraId="072DAFBA" w14:textId="77777777" w:rsidR="00200F56" w:rsidRPr="00BE736D" w:rsidRDefault="00200F56"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902-928MHz</w:t>
            </w:r>
          </w:p>
        </w:tc>
        <w:tc>
          <w:tcPr>
            <w:tcW w:w="0" w:type="auto"/>
            <w:vAlign w:val="center"/>
            <w:hideMark/>
          </w:tcPr>
          <w:p w14:paraId="6A50E751" w14:textId="0BA3A714" w:rsidR="00200F56" w:rsidRPr="00BE736D" w:rsidRDefault="00200F56"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 xml:space="preserve">FCC Part 15 ISM band, low enough band that cheap FR-4 boards </w:t>
            </w:r>
            <w:r w:rsidR="008D1700" w:rsidRPr="00BE736D">
              <w:rPr>
                <w:rFonts w:asciiTheme="majorBidi" w:eastAsia="Times New Roman" w:hAnsiTheme="majorBidi" w:cstheme="majorBidi"/>
                <w:color w:val="000000" w:themeColor="text1"/>
                <w:lang w:val="en-US"/>
              </w:rPr>
              <w:t xml:space="preserve">can still be used </w:t>
            </w:r>
            <w:r w:rsidRPr="00BE736D">
              <w:rPr>
                <w:rFonts w:asciiTheme="majorBidi" w:eastAsia="Times New Roman" w:hAnsiTheme="majorBidi" w:cstheme="majorBidi"/>
                <w:color w:val="000000" w:themeColor="text1"/>
                <w:lang w:val="en-US"/>
              </w:rPr>
              <w:t xml:space="preserve">with minimal loss, without needing expensive Roger’s boards. </w:t>
            </w:r>
            <w:r w:rsidR="008D1700" w:rsidRPr="00BE736D">
              <w:rPr>
                <w:rFonts w:asciiTheme="majorBidi" w:eastAsia="Times New Roman" w:hAnsiTheme="majorBidi" w:cstheme="majorBidi"/>
                <w:color w:val="000000" w:themeColor="text1"/>
                <w:lang w:val="en-US"/>
              </w:rPr>
              <w:t xml:space="preserve">The </w:t>
            </w:r>
            <w:r w:rsidRPr="00BE736D">
              <w:rPr>
                <w:rFonts w:asciiTheme="majorBidi" w:eastAsia="Times New Roman" w:hAnsiTheme="majorBidi" w:cstheme="majorBidi"/>
                <w:color w:val="000000" w:themeColor="text1"/>
                <w:lang w:val="en-US"/>
              </w:rPr>
              <w:t>2.4Ghz band</w:t>
            </w:r>
            <w:r w:rsidR="008D1700" w:rsidRPr="00BE736D">
              <w:rPr>
                <w:rFonts w:asciiTheme="majorBidi" w:eastAsia="Times New Roman" w:hAnsiTheme="majorBidi" w:cstheme="majorBidi"/>
                <w:color w:val="000000" w:themeColor="text1"/>
                <w:lang w:val="en-US"/>
              </w:rPr>
              <w:t xml:space="preserve"> </w:t>
            </w:r>
            <w:r w:rsidR="002917A5" w:rsidRPr="00BE736D">
              <w:rPr>
                <w:rFonts w:asciiTheme="majorBidi" w:eastAsia="Times New Roman" w:hAnsiTheme="majorBidi" w:cstheme="majorBidi"/>
                <w:color w:val="000000" w:themeColor="text1"/>
                <w:lang w:val="en-US"/>
              </w:rPr>
              <w:t>so there will be less band hopping required, due to many other devices using the 2.4GHz band.</w:t>
            </w:r>
          </w:p>
        </w:tc>
      </w:tr>
      <w:tr w:rsidR="000B184B" w:rsidRPr="00FA1911" w14:paraId="5C82BC85" w14:textId="77777777" w:rsidTr="224C583D">
        <w:tc>
          <w:tcPr>
            <w:tcW w:w="0" w:type="auto"/>
            <w:vAlign w:val="center"/>
            <w:hideMark/>
          </w:tcPr>
          <w:p w14:paraId="398F1EEC" w14:textId="77777777" w:rsidR="00200F56" w:rsidRPr="00BE736D" w:rsidRDefault="00200F56" w:rsidP="224C583D">
            <w:pPr>
              <w:jc w:val="center"/>
              <w:rPr>
                <w:rFonts w:asciiTheme="majorBidi" w:eastAsia="Times New Roman" w:hAnsiTheme="majorBidi" w:cstheme="majorBidi"/>
                <w:color w:val="000000" w:themeColor="text1"/>
                <w:highlight w:val="yellow"/>
                <w:lang w:val="en-US"/>
              </w:rPr>
            </w:pPr>
            <w:r w:rsidRPr="224C583D">
              <w:rPr>
                <w:rFonts w:asciiTheme="majorBidi" w:eastAsia="Times New Roman" w:hAnsiTheme="majorBidi" w:cstheme="majorBidi"/>
                <w:color w:val="000000" w:themeColor="text1"/>
                <w:highlight w:val="yellow"/>
                <w:lang w:val="en-US"/>
              </w:rPr>
              <w:t>Communication range</w:t>
            </w:r>
          </w:p>
        </w:tc>
        <w:tc>
          <w:tcPr>
            <w:tcW w:w="0" w:type="auto"/>
            <w:vAlign w:val="center"/>
            <w:hideMark/>
          </w:tcPr>
          <w:p w14:paraId="42A21987" w14:textId="17995912" w:rsidR="00200F56" w:rsidRPr="00BE736D" w:rsidRDefault="00200F56" w:rsidP="00931D3B">
            <w:pPr>
              <w:jc w:val="center"/>
              <w:rPr>
                <w:rFonts w:asciiTheme="majorBidi" w:eastAsia="Times New Roman" w:hAnsiTheme="majorBidi" w:cstheme="majorBidi"/>
                <w:color w:val="000000" w:themeColor="text1"/>
                <w:highlight w:val="yellow"/>
                <w:lang w:val="en-US"/>
              </w:rPr>
            </w:pPr>
            <w:r w:rsidRPr="00BE736D">
              <w:rPr>
                <w:rFonts w:asciiTheme="majorBidi" w:eastAsia="Times New Roman" w:hAnsiTheme="majorBidi" w:cstheme="majorBidi"/>
                <w:color w:val="000000" w:themeColor="text1"/>
                <w:highlight w:val="yellow"/>
                <w:lang w:val="en-US"/>
              </w:rPr>
              <w:t>&gt;=</w:t>
            </w:r>
            <w:r>
              <w:rPr>
                <w:rFonts w:asciiTheme="majorBidi" w:eastAsia="Times New Roman" w:hAnsiTheme="majorBidi" w:cstheme="majorBidi"/>
                <w:color w:val="000000" w:themeColor="text1"/>
                <w:highlight w:val="yellow"/>
                <w:lang w:val="en-US"/>
              </w:rPr>
              <w:t>2</w:t>
            </w:r>
            <w:r w:rsidRPr="00BE736D">
              <w:rPr>
                <w:rFonts w:asciiTheme="majorBidi" w:eastAsia="Times New Roman" w:hAnsiTheme="majorBidi" w:cstheme="majorBidi"/>
                <w:color w:val="000000" w:themeColor="text1"/>
                <w:highlight w:val="yellow"/>
                <w:lang w:val="en-US"/>
              </w:rPr>
              <w:t>0m</w:t>
            </w:r>
          </w:p>
        </w:tc>
        <w:tc>
          <w:tcPr>
            <w:tcW w:w="0" w:type="auto"/>
            <w:vAlign w:val="center"/>
            <w:hideMark/>
          </w:tcPr>
          <w:p w14:paraId="03C5F633" w14:textId="77777777" w:rsidR="00200F56" w:rsidRPr="00BE736D" w:rsidRDefault="00200F56" w:rsidP="00931D3B">
            <w:pPr>
              <w:jc w:val="center"/>
              <w:rPr>
                <w:rFonts w:asciiTheme="majorBidi" w:eastAsia="Times New Roman" w:hAnsiTheme="majorBidi" w:cstheme="majorBidi"/>
                <w:color w:val="000000" w:themeColor="text1"/>
                <w:highlight w:val="yellow"/>
                <w:lang w:val="en-US"/>
              </w:rPr>
            </w:pPr>
            <w:r w:rsidRPr="00BE736D">
              <w:rPr>
                <w:rFonts w:asciiTheme="majorBidi" w:eastAsia="Times New Roman" w:hAnsiTheme="majorBidi" w:cstheme="majorBidi"/>
                <w:color w:val="000000" w:themeColor="text1"/>
                <w:highlight w:val="yellow"/>
                <w:lang w:val="en-US"/>
              </w:rPr>
              <w:t>Measured indoor line-of-sight, to show functionality within average home distances</w:t>
            </w:r>
          </w:p>
        </w:tc>
      </w:tr>
      <w:tr w:rsidR="000B184B" w:rsidRPr="00FA1911" w14:paraId="1075ECF2" w14:textId="77777777" w:rsidTr="224C583D">
        <w:tc>
          <w:tcPr>
            <w:tcW w:w="0" w:type="auto"/>
            <w:vAlign w:val="center"/>
            <w:hideMark/>
          </w:tcPr>
          <w:p w14:paraId="1E872AC9" w14:textId="77777777" w:rsidR="00200F56" w:rsidRPr="00BE736D" w:rsidRDefault="00200F56" w:rsidP="00931D3B">
            <w:pPr>
              <w:jc w:val="center"/>
              <w:rPr>
                <w:rFonts w:asciiTheme="majorBidi" w:eastAsia="Times New Roman" w:hAnsiTheme="majorBidi" w:cstheme="majorBidi"/>
                <w:color w:val="000000" w:themeColor="text1"/>
                <w:highlight w:val="yellow"/>
                <w:lang w:val="en-US"/>
              </w:rPr>
            </w:pPr>
            <w:r w:rsidRPr="00BE736D">
              <w:rPr>
                <w:rFonts w:asciiTheme="majorBidi" w:eastAsia="Times New Roman" w:hAnsiTheme="majorBidi" w:cstheme="majorBidi"/>
                <w:color w:val="000000" w:themeColor="text1"/>
                <w:highlight w:val="yellow"/>
                <w:lang w:val="en-US"/>
              </w:rPr>
              <w:t>Number of supported nodes</w:t>
            </w:r>
          </w:p>
        </w:tc>
        <w:tc>
          <w:tcPr>
            <w:tcW w:w="0" w:type="auto"/>
            <w:vAlign w:val="center"/>
            <w:hideMark/>
          </w:tcPr>
          <w:p w14:paraId="42812D26" w14:textId="23B93BC2" w:rsidR="00200F56" w:rsidRPr="00BE736D" w:rsidRDefault="00911137" w:rsidP="00931D3B">
            <w:pPr>
              <w:jc w:val="center"/>
              <w:rPr>
                <w:rFonts w:asciiTheme="majorBidi" w:eastAsia="Times New Roman" w:hAnsiTheme="majorBidi" w:cstheme="majorBidi"/>
                <w:color w:val="000000" w:themeColor="text1"/>
                <w:highlight w:val="yellow"/>
                <w:lang w:val="en-US"/>
              </w:rPr>
            </w:pPr>
            <w:r>
              <w:rPr>
                <w:rFonts w:asciiTheme="majorBidi" w:eastAsia="Times New Roman" w:hAnsiTheme="majorBidi" w:cstheme="majorBidi"/>
                <w:color w:val="000000" w:themeColor="text1"/>
                <w:highlight w:val="yellow"/>
                <w:lang w:val="en-US"/>
              </w:rPr>
              <w:t xml:space="preserve">Three Nodes: RGB strip, </w:t>
            </w:r>
            <w:r w:rsidR="00077176">
              <w:rPr>
                <w:rFonts w:asciiTheme="majorBidi" w:eastAsia="Times New Roman" w:hAnsiTheme="majorBidi" w:cstheme="majorBidi"/>
                <w:color w:val="000000" w:themeColor="text1"/>
                <w:highlight w:val="yellow"/>
                <w:lang w:val="en-US"/>
              </w:rPr>
              <w:t>fan</w:t>
            </w:r>
            <w:r w:rsidR="00DF552F">
              <w:rPr>
                <w:rFonts w:asciiTheme="majorBidi" w:eastAsia="Times New Roman" w:hAnsiTheme="majorBidi" w:cstheme="majorBidi"/>
                <w:color w:val="000000" w:themeColor="text1"/>
                <w:highlight w:val="yellow"/>
                <w:lang w:val="en-US"/>
              </w:rPr>
              <w:t>, door lock</w:t>
            </w:r>
          </w:p>
        </w:tc>
        <w:tc>
          <w:tcPr>
            <w:tcW w:w="0" w:type="auto"/>
            <w:vAlign w:val="center"/>
            <w:hideMark/>
          </w:tcPr>
          <w:p w14:paraId="578E7D9E" w14:textId="51F4AD60" w:rsidR="00200F56" w:rsidRPr="00BE736D" w:rsidRDefault="00200F56" w:rsidP="00931D3B">
            <w:pPr>
              <w:jc w:val="center"/>
              <w:rPr>
                <w:rFonts w:asciiTheme="majorBidi" w:eastAsia="Times New Roman" w:hAnsiTheme="majorBidi" w:cstheme="majorBidi"/>
                <w:color w:val="000000" w:themeColor="text1"/>
                <w:highlight w:val="yellow"/>
                <w:lang w:val="en-US"/>
              </w:rPr>
            </w:pPr>
            <w:r w:rsidRPr="00BE736D">
              <w:rPr>
                <w:rFonts w:asciiTheme="majorBidi" w:eastAsia="Times New Roman" w:hAnsiTheme="majorBidi" w:cstheme="majorBidi"/>
                <w:color w:val="000000" w:themeColor="text1"/>
                <w:highlight w:val="yellow"/>
                <w:lang w:val="en-US"/>
              </w:rPr>
              <w:t>This demonstrates scalability</w:t>
            </w:r>
            <w:r>
              <w:rPr>
                <w:rFonts w:asciiTheme="majorBidi" w:eastAsia="Times New Roman" w:hAnsiTheme="majorBidi" w:cstheme="majorBidi"/>
                <w:color w:val="000000" w:themeColor="text1"/>
                <w:highlight w:val="yellow"/>
                <w:lang w:val="en-US"/>
              </w:rPr>
              <w:t xml:space="preserve">, </w:t>
            </w:r>
            <w:r w:rsidRPr="00BE736D">
              <w:rPr>
                <w:rFonts w:asciiTheme="majorBidi" w:eastAsia="Times New Roman" w:hAnsiTheme="majorBidi" w:cstheme="majorBidi"/>
                <w:color w:val="000000" w:themeColor="text1"/>
                <w:highlight w:val="yellow"/>
                <w:lang w:val="en-US"/>
              </w:rPr>
              <w:t>plug and play functionality</w:t>
            </w:r>
            <w:r w:rsidR="00C27D91">
              <w:rPr>
                <w:rFonts w:asciiTheme="majorBidi" w:eastAsia="Times New Roman" w:hAnsiTheme="majorBidi" w:cstheme="majorBidi"/>
                <w:color w:val="000000" w:themeColor="text1"/>
                <w:highlight w:val="yellow"/>
                <w:lang w:val="en-US"/>
              </w:rPr>
              <w:t>,</w:t>
            </w:r>
            <w:r w:rsidR="00142C98">
              <w:rPr>
                <w:rFonts w:asciiTheme="majorBidi" w:eastAsia="Times New Roman" w:hAnsiTheme="majorBidi" w:cstheme="majorBidi"/>
                <w:color w:val="000000" w:themeColor="text1"/>
                <w:highlight w:val="yellow"/>
                <w:lang w:val="en-US"/>
              </w:rPr>
              <w:t xml:space="preserve"> central </w:t>
            </w:r>
            <w:r w:rsidR="00A76EC6">
              <w:rPr>
                <w:rFonts w:asciiTheme="majorBidi" w:eastAsia="Times New Roman" w:hAnsiTheme="majorBidi" w:cstheme="majorBidi"/>
                <w:color w:val="000000" w:themeColor="text1"/>
                <w:highlight w:val="yellow"/>
                <w:lang w:val="en-US"/>
              </w:rPr>
              <w:t>node and</w:t>
            </w:r>
            <w:r w:rsidR="00C27D91">
              <w:rPr>
                <w:rFonts w:asciiTheme="majorBidi" w:eastAsia="Times New Roman" w:hAnsiTheme="majorBidi" w:cstheme="majorBidi"/>
                <w:color w:val="000000" w:themeColor="text1"/>
                <w:highlight w:val="yellow"/>
                <w:lang w:val="en-US"/>
              </w:rPr>
              <w:t xml:space="preserve"> multistate</w:t>
            </w:r>
            <w:r>
              <w:rPr>
                <w:rFonts w:asciiTheme="majorBidi" w:eastAsia="Times New Roman" w:hAnsiTheme="majorBidi" w:cstheme="majorBidi"/>
                <w:color w:val="000000" w:themeColor="text1"/>
                <w:highlight w:val="yellow"/>
                <w:lang w:val="en-US"/>
              </w:rPr>
              <w:t xml:space="preserve"> control</w:t>
            </w:r>
            <w:r w:rsidR="00C27D91">
              <w:rPr>
                <w:rFonts w:asciiTheme="majorBidi" w:eastAsia="Times New Roman" w:hAnsiTheme="majorBidi" w:cstheme="majorBidi"/>
                <w:color w:val="000000" w:themeColor="text1"/>
                <w:highlight w:val="yellow"/>
                <w:lang w:val="en-US"/>
              </w:rPr>
              <w:t>.</w:t>
            </w:r>
            <w:r w:rsidR="004E729D">
              <w:rPr>
                <w:rFonts w:asciiTheme="majorBidi" w:eastAsia="Times New Roman" w:hAnsiTheme="majorBidi" w:cstheme="majorBidi"/>
                <w:color w:val="000000" w:themeColor="text1"/>
                <w:highlight w:val="yellow"/>
                <w:lang w:val="en-US"/>
              </w:rPr>
              <w:t xml:space="preserve"> </w:t>
            </w:r>
          </w:p>
        </w:tc>
      </w:tr>
      <w:tr w:rsidR="000B184B" w:rsidRPr="00FA1911" w14:paraId="0BDAA999" w14:textId="77777777" w:rsidTr="224C583D">
        <w:tc>
          <w:tcPr>
            <w:tcW w:w="0" w:type="auto"/>
            <w:vAlign w:val="center"/>
            <w:hideMark/>
          </w:tcPr>
          <w:p w14:paraId="170FAB86" w14:textId="77777777" w:rsidR="00200F56" w:rsidRPr="00BE736D" w:rsidRDefault="00200F56"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End-to-End command latency</w:t>
            </w:r>
          </w:p>
        </w:tc>
        <w:tc>
          <w:tcPr>
            <w:tcW w:w="0" w:type="auto"/>
            <w:vAlign w:val="center"/>
            <w:hideMark/>
          </w:tcPr>
          <w:p w14:paraId="4F340294" w14:textId="77777777" w:rsidR="00200F56" w:rsidRPr="00BE736D" w:rsidRDefault="00200F56"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&lt;=1 second</w:t>
            </w:r>
          </w:p>
        </w:tc>
        <w:tc>
          <w:tcPr>
            <w:tcW w:w="0" w:type="auto"/>
            <w:vAlign w:val="center"/>
            <w:hideMark/>
          </w:tcPr>
          <w:p w14:paraId="3EC0F743" w14:textId="1D1E84B8" w:rsidR="00200F56" w:rsidRPr="00BE736D" w:rsidRDefault="002917A5"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This is the maximum time a user would be willing to wait for a command to be implemented, as any slower would be considered “laggy” or “slow.”</w:t>
            </w:r>
          </w:p>
        </w:tc>
      </w:tr>
      <w:tr w:rsidR="000B184B" w:rsidRPr="00FA1911" w14:paraId="12716E97" w14:textId="77777777" w:rsidTr="224C583D">
        <w:tc>
          <w:tcPr>
            <w:tcW w:w="0" w:type="auto"/>
            <w:vAlign w:val="center"/>
            <w:hideMark/>
          </w:tcPr>
          <w:p w14:paraId="5EA90768" w14:textId="77777777" w:rsidR="00200F56" w:rsidRPr="00BE736D" w:rsidRDefault="00200F56" w:rsidP="00931D3B">
            <w:pPr>
              <w:jc w:val="center"/>
              <w:rPr>
                <w:rFonts w:asciiTheme="majorBidi" w:eastAsia="Times New Roman" w:hAnsiTheme="majorBidi" w:cstheme="majorBidi"/>
                <w:color w:val="000000" w:themeColor="text1"/>
                <w:highlight w:val="yellow"/>
                <w:lang w:val="en-US"/>
              </w:rPr>
            </w:pPr>
            <w:r w:rsidRPr="00BE736D">
              <w:rPr>
                <w:rFonts w:asciiTheme="majorBidi" w:eastAsia="Times New Roman" w:hAnsiTheme="majorBidi" w:cstheme="majorBidi"/>
                <w:color w:val="000000" w:themeColor="text1"/>
                <w:highlight w:val="yellow"/>
                <w:lang w:val="en-US"/>
              </w:rPr>
              <w:t>Data rate</w:t>
            </w:r>
          </w:p>
        </w:tc>
        <w:tc>
          <w:tcPr>
            <w:tcW w:w="0" w:type="auto"/>
            <w:vAlign w:val="center"/>
            <w:hideMark/>
          </w:tcPr>
          <w:p w14:paraId="158DFCCC" w14:textId="524A31A3" w:rsidR="00200F56" w:rsidRPr="00BE736D" w:rsidRDefault="00C27D91" w:rsidP="00931D3B">
            <w:pPr>
              <w:jc w:val="center"/>
              <w:rPr>
                <w:rFonts w:asciiTheme="majorBidi" w:eastAsia="Times New Roman" w:hAnsiTheme="majorBidi" w:cstheme="majorBidi"/>
                <w:color w:val="000000" w:themeColor="text1"/>
                <w:highlight w:val="yellow"/>
                <w:lang w:val="en-US"/>
              </w:rPr>
            </w:pPr>
            <w:r>
              <w:rPr>
                <w:rFonts w:asciiTheme="majorBidi" w:eastAsia="Times New Roman" w:hAnsiTheme="majorBidi" w:cstheme="majorBidi"/>
                <w:color w:val="000000" w:themeColor="text1"/>
                <w:highlight w:val="yellow"/>
                <w:lang w:val="en-US"/>
              </w:rPr>
              <w:t>1Mbps</w:t>
            </w:r>
          </w:p>
        </w:tc>
        <w:tc>
          <w:tcPr>
            <w:tcW w:w="0" w:type="auto"/>
            <w:vAlign w:val="center"/>
            <w:hideMark/>
          </w:tcPr>
          <w:p w14:paraId="29F0B58B" w14:textId="19215D4F" w:rsidR="00200F56" w:rsidRPr="00BE736D" w:rsidRDefault="00C27D91" w:rsidP="00931D3B">
            <w:pPr>
              <w:jc w:val="center"/>
              <w:rPr>
                <w:rFonts w:asciiTheme="majorBidi" w:eastAsia="Times New Roman" w:hAnsiTheme="majorBidi" w:cstheme="majorBidi"/>
                <w:color w:val="000000" w:themeColor="text1"/>
                <w:highlight w:val="yellow"/>
                <w:lang w:val="en-US"/>
              </w:rPr>
            </w:pPr>
            <w:r>
              <w:rPr>
                <w:rFonts w:asciiTheme="majorBidi" w:eastAsia="Times New Roman" w:hAnsiTheme="majorBidi" w:cstheme="majorBidi"/>
                <w:color w:val="000000" w:themeColor="text1"/>
                <w:highlight w:val="yellow"/>
                <w:lang w:val="en-US"/>
              </w:rPr>
              <w:t>The data rate will be 1Mbps</w:t>
            </w:r>
            <w:r w:rsidR="00F60554">
              <w:rPr>
                <w:rFonts w:asciiTheme="majorBidi" w:eastAsia="Times New Roman" w:hAnsiTheme="majorBidi" w:cstheme="majorBidi"/>
                <w:color w:val="000000" w:themeColor="text1"/>
                <w:highlight w:val="yellow"/>
                <w:lang w:val="en-US"/>
              </w:rPr>
              <w:t>, so in the future the system will use less power, and if need be, will be able to do more complex control with the higher bitrate.</w:t>
            </w:r>
          </w:p>
        </w:tc>
      </w:tr>
      <w:tr w:rsidR="000B184B" w:rsidRPr="00FA1911" w14:paraId="5F7AD8D6" w14:textId="77777777" w:rsidTr="224C583D">
        <w:tc>
          <w:tcPr>
            <w:tcW w:w="0" w:type="auto"/>
            <w:vAlign w:val="center"/>
            <w:hideMark/>
          </w:tcPr>
          <w:p w14:paraId="24AC6036" w14:textId="77777777" w:rsidR="00200F56" w:rsidRPr="00BE736D" w:rsidRDefault="00200F56"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System power supply</w:t>
            </w:r>
          </w:p>
        </w:tc>
        <w:tc>
          <w:tcPr>
            <w:tcW w:w="0" w:type="auto"/>
            <w:vAlign w:val="center"/>
            <w:hideMark/>
          </w:tcPr>
          <w:p w14:paraId="03F3CACB" w14:textId="09126DEF" w:rsidR="00200F56" w:rsidRPr="00BE736D" w:rsidRDefault="00F92517" w:rsidP="00931D3B">
            <w:pPr>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Wall power AC to 12V DC</w:t>
            </w:r>
            <w:r w:rsidR="00F31881">
              <w:rPr>
                <w:rFonts w:asciiTheme="majorBidi" w:eastAsia="Times New Roman" w:hAnsiTheme="majorBidi" w:cstheme="majorBidi"/>
                <w:color w:val="000000" w:themeColor="text1"/>
                <w:lang w:val="en-US"/>
              </w:rPr>
              <w:t xml:space="preserve"> (24W)</w:t>
            </w:r>
            <w:r w:rsidR="00EE3E4E" w:rsidRPr="00BE736D">
              <w:rPr>
                <w:rFonts w:asciiTheme="majorBidi" w:eastAsia="Times New Roman" w:hAnsiTheme="majorBidi" w:cstheme="majorBidi"/>
                <w:color w:val="000000" w:themeColor="text1"/>
                <w:lang w:val="en-US"/>
              </w:rPr>
              <w:t>, with 12V,5V,3.3V</w:t>
            </w:r>
            <w:r w:rsidR="0046635A" w:rsidRPr="00BE736D">
              <w:rPr>
                <w:rFonts w:asciiTheme="majorBidi" w:eastAsia="Times New Roman" w:hAnsiTheme="majorBidi" w:cstheme="majorBidi"/>
                <w:color w:val="000000" w:themeColor="text1"/>
                <w:lang w:val="en-US"/>
              </w:rPr>
              <w:t>,etc.</w:t>
            </w:r>
            <w:r w:rsidR="00EE3E4E" w:rsidRPr="00BE736D">
              <w:rPr>
                <w:rFonts w:asciiTheme="majorBidi" w:eastAsia="Times New Roman" w:hAnsiTheme="majorBidi" w:cstheme="majorBidi"/>
                <w:color w:val="000000" w:themeColor="text1"/>
                <w:lang w:val="en-US"/>
              </w:rPr>
              <w:t xml:space="preserve"> regulators</w:t>
            </w:r>
          </w:p>
        </w:tc>
        <w:tc>
          <w:tcPr>
            <w:tcW w:w="0" w:type="auto"/>
            <w:vAlign w:val="center"/>
            <w:hideMark/>
          </w:tcPr>
          <w:p w14:paraId="2AB79278" w14:textId="6C7269DD" w:rsidR="00200F56" w:rsidRPr="00BE736D" w:rsidRDefault="00EE3E4E"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Large enough battery for power, and regulators for different required functions</w:t>
            </w:r>
          </w:p>
        </w:tc>
      </w:tr>
      <w:tr w:rsidR="000B184B" w:rsidRPr="00FA1911" w14:paraId="277D5314" w14:textId="77777777" w:rsidTr="224C583D">
        <w:trPr>
          <w:trHeight w:val="71"/>
        </w:trPr>
        <w:tc>
          <w:tcPr>
            <w:tcW w:w="0" w:type="auto"/>
            <w:vAlign w:val="center"/>
            <w:hideMark/>
          </w:tcPr>
          <w:p w14:paraId="06DD8261" w14:textId="77777777" w:rsidR="00200F56" w:rsidRPr="00BE736D" w:rsidRDefault="00200F56"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Max RF output power</w:t>
            </w:r>
          </w:p>
        </w:tc>
        <w:tc>
          <w:tcPr>
            <w:tcW w:w="0" w:type="auto"/>
            <w:vAlign w:val="center"/>
            <w:hideMark/>
          </w:tcPr>
          <w:p w14:paraId="7ADF87A5" w14:textId="77777777" w:rsidR="00200F56" w:rsidRPr="00BE736D" w:rsidRDefault="00200F56"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1W</w:t>
            </w:r>
          </w:p>
        </w:tc>
        <w:tc>
          <w:tcPr>
            <w:tcW w:w="0" w:type="auto"/>
            <w:vAlign w:val="center"/>
            <w:hideMark/>
          </w:tcPr>
          <w:p w14:paraId="49A058D9" w14:textId="77777777" w:rsidR="00200F56" w:rsidRPr="00BE736D" w:rsidRDefault="00200F56"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From FCC: "§ 15.247 (a)(3):  For systems using digital modulation in the 902-928 MHz, 2400-2483.5 MHz, and 5725-5850 MHz bands: 1 Watt.”</w:t>
            </w:r>
          </w:p>
        </w:tc>
      </w:tr>
    </w:tbl>
    <w:p w14:paraId="13150BF9" w14:textId="30302DDF" w:rsidR="007B2517" w:rsidRPr="00BE736D" w:rsidRDefault="007B2517" w:rsidP="00776803">
      <w:pPr>
        <w:spacing w:line="240" w:lineRule="auto"/>
        <w:rPr>
          <w:rFonts w:asciiTheme="majorBidi" w:eastAsia="Times New Roman" w:hAnsiTheme="majorBidi" w:cstheme="majorBidi"/>
          <w:color w:val="000000" w:themeColor="text1"/>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18"/>
        <w:gridCol w:w="1507"/>
        <w:gridCol w:w="1537"/>
        <w:gridCol w:w="4058"/>
      </w:tblGrid>
      <w:tr w:rsidR="00CC4346" w:rsidRPr="00FA1911" w14:paraId="68CB4339" w14:textId="77777777" w:rsidTr="1D7E8C56">
        <w:trPr>
          <w:trHeight w:val="744"/>
        </w:trPr>
        <w:tc>
          <w:tcPr>
            <w:tcW w:w="0" w:type="auto"/>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DB3E2" w:themeFill="text2" w:themeFillTint="66"/>
            <w:tcMar>
              <w:top w:w="100" w:type="dxa"/>
              <w:left w:w="100" w:type="dxa"/>
              <w:bottom w:w="100" w:type="dxa"/>
              <w:right w:w="100" w:type="dxa"/>
            </w:tcMar>
            <w:vAlign w:val="center"/>
            <w:hideMark/>
          </w:tcPr>
          <w:p w14:paraId="395ABB2B" w14:textId="02B313E1" w:rsidR="00E275FA" w:rsidRPr="00BE736D" w:rsidRDefault="00E275FA">
            <w:pPr>
              <w:spacing w:line="240" w:lineRule="auto"/>
              <w:jc w:val="center"/>
              <w:rPr>
                <w:rFonts w:asciiTheme="majorBidi" w:eastAsia="Times New Roman" w:hAnsiTheme="majorBidi" w:cstheme="majorBidi"/>
                <w:b/>
                <w:color w:val="000000" w:themeColor="text1"/>
                <w:sz w:val="26"/>
                <w:szCs w:val="26"/>
                <w:lang w:val="en-US"/>
              </w:rPr>
              <w:pPrChange w:id="38" w:author="Nicholas Newman" w:date="2026-02-04T19:38:00Z" w16du:dateUtc="2026-02-05T00:38:00Z">
                <w:pPr>
                  <w:spacing w:line="240" w:lineRule="auto"/>
                </w:pPr>
              </w:pPrChange>
            </w:pPr>
            <w:r w:rsidRPr="00BE736D">
              <w:rPr>
                <w:rFonts w:asciiTheme="majorBidi" w:eastAsia="Times New Roman" w:hAnsiTheme="majorBidi" w:cstheme="majorBidi"/>
                <w:b/>
                <w:color w:val="000000" w:themeColor="text1"/>
                <w:sz w:val="26"/>
                <w:szCs w:val="26"/>
                <w:lang w:val="en-US"/>
              </w:rPr>
              <w:t xml:space="preserve">Component-Level </w:t>
            </w:r>
            <w:r w:rsidRPr="00BE736D">
              <w:rPr>
                <w:rFonts w:asciiTheme="majorBidi" w:eastAsia="Times New Roman" w:hAnsiTheme="majorBidi" w:cstheme="majorBidi"/>
                <w:b/>
                <w:bCs/>
                <w:color w:val="000000" w:themeColor="text1"/>
                <w:sz w:val="26"/>
                <w:szCs w:val="26"/>
                <w:lang w:val="en-US"/>
              </w:rPr>
              <w:t>Spec</w:t>
            </w:r>
            <w:r w:rsidR="00442386" w:rsidRPr="00BE736D">
              <w:rPr>
                <w:rFonts w:asciiTheme="majorBidi" w:eastAsia="Times New Roman" w:hAnsiTheme="majorBidi" w:cstheme="majorBidi"/>
                <w:b/>
                <w:bCs/>
                <w:color w:val="000000" w:themeColor="text1"/>
                <w:sz w:val="26"/>
                <w:szCs w:val="26"/>
                <w:lang w:val="en-US"/>
              </w:rPr>
              <w:t>ifications</w:t>
            </w:r>
          </w:p>
        </w:tc>
      </w:tr>
      <w:tr w:rsidR="00FE3392" w:rsidRPr="00FA1911" w14:paraId="6963302B" w14:textId="77777777" w:rsidTr="1D7E8C5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6D9F1" w:themeFill="text2" w:themeFillTint="33"/>
            <w:tcMar>
              <w:top w:w="100" w:type="dxa"/>
              <w:left w:w="100" w:type="dxa"/>
              <w:bottom w:w="100" w:type="dxa"/>
              <w:right w:w="100" w:type="dxa"/>
            </w:tcMar>
            <w:vAlign w:val="center"/>
            <w:hideMark/>
          </w:tcPr>
          <w:p w14:paraId="58DEE368" w14:textId="77777777" w:rsidR="00E275FA" w:rsidRPr="00BE736D" w:rsidRDefault="00E275FA">
            <w:pPr>
              <w:spacing w:line="240" w:lineRule="auto"/>
              <w:jc w:val="center"/>
              <w:rPr>
                <w:rFonts w:asciiTheme="majorBidi" w:eastAsia="Times New Roman" w:hAnsiTheme="majorBidi" w:cstheme="majorBidi"/>
                <w:b/>
                <w:bCs/>
                <w:color w:val="000000" w:themeColor="text1"/>
                <w:lang w:val="en-US"/>
              </w:rPr>
              <w:pPrChange w:id="39" w:author="Nicholas Newman" w:date="2026-02-04T19:34:00Z" w16du:dateUtc="2026-02-05T00:34:00Z">
                <w:pPr>
                  <w:spacing w:line="240" w:lineRule="auto"/>
                </w:pPr>
              </w:pPrChange>
            </w:pPr>
            <w:r w:rsidRPr="00BE736D">
              <w:rPr>
                <w:rFonts w:asciiTheme="majorBidi" w:eastAsia="Times New Roman" w:hAnsiTheme="majorBidi" w:cstheme="majorBidi"/>
                <w:b/>
                <w:bCs/>
                <w:color w:val="000000" w:themeColor="text1"/>
                <w:lang w:val="en-US"/>
              </w:rPr>
              <w:t>Component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6D9F1" w:themeFill="text2" w:themeFillTint="33"/>
            <w:tcMar>
              <w:top w:w="100" w:type="dxa"/>
              <w:left w:w="100" w:type="dxa"/>
              <w:bottom w:w="100" w:type="dxa"/>
              <w:right w:w="100" w:type="dxa"/>
            </w:tcMar>
            <w:vAlign w:val="center"/>
            <w:hideMark/>
          </w:tcPr>
          <w:p w14:paraId="79C6F6BA" w14:textId="77777777" w:rsidR="00E275FA" w:rsidRPr="00BE736D" w:rsidRDefault="00E275FA">
            <w:pPr>
              <w:spacing w:line="240" w:lineRule="auto"/>
              <w:jc w:val="center"/>
              <w:rPr>
                <w:rFonts w:asciiTheme="majorBidi" w:eastAsia="Times New Roman" w:hAnsiTheme="majorBidi" w:cstheme="majorBidi"/>
                <w:b/>
                <w:bCs/>
                <w:color w:val="000000" w:themeColor="text1"/>
                <w:lang w:val="en-US"/>
              </w:rPr>
              <w:pPrChange w:id="40" w:author="Nicholas Newman" w:date="2026-02-04T19:34:00Z" w16du:dateUtc="2026-02-05T00:34:00Z">
                <w:pPr>
                  <w:spacing w:line="240" w:lineRule="auto"/>
                </w:pPr>
              </w:pPrChange>
            </w:pPr>
            <w:r w:rsidRPr="00BE736D">
              <w:rPr>
                <w:rFonts w:asciiTheme="majorBidi" w:eastAsia="Times New Roman" w:hAnsiTheme="majorBidi" w:cstheme="majorBidi"/>
                <w:b/>
                <w:bCs/>
                <w:color w:val="000000" w:themeColor="text1"/>
                <w:lang w:val="en-US"/>
              </w:rPr>
              <w:t>Specification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6D9F1" w:themeFill="text2" w:themeFillTint="33"/>
            <w:tcMar>
              <w:top w:w="100" w:type="dxa"/>
              <w:left w:w="100" w:type="dxa"/>
              <w:bottom w:w="100" w:type="dxa"/>
              <w:right w:w="100" w:type="dxa"/>
            </w:tcMar>
            <w:vAlign w:val="center"/>
            <w:hideMark/>
          </w:tcPr>
          <w:p w14:paraId="60F437A0" w14:textId="77777777" w:rsidR="00E275FA" w:rsidRPr="00BE736D" w:rsidRDefault="00E275FA">
            <w:pPr>
              <w:spacing w:line="240" w:lineRule="auto"/>
              <w:jc w:val="center"/>
              <w:rPr>
                <w:rFonts w:asciiTheme="majorBidi" w:eastAsia="Times New Roman" w:hAnsiTheme="majorBidi" w:cstheme="majorBidi"/>
                <w:b/>
                <w:bCs/>
                <w:color w:val="000000" w:themeColor="text1"/>
                <w:lang w:val="en-US"/>
              </w:rPr>
              <w:pPrChange w:id="41" w:author="Nicholas Newman" w:date="2026-02-04T19:34:00Z" w16du:dateUtc="2026-02-05T00:34:00Z">
                <w:pPr>
                  <w:spacing w:line="240" w:lineRule="auto"/>
                </w:pPr>
              </w:pPrChange>
            </w:pPr>
            <w:r w:rsidRPr="00BE736D">
              <w:rPr>
                <w:rFonts w:asciiTheme="majorBidi" w:eastAsia="Times New Roman" w:hAnsiTheme="majorBidi" w:cstheme="majorBidi"/>
                <w:b/>
                <w:bCs/>
                <w:color w:val="000000" w:themeColor="text1"/>
                <w:lang w:val="en-US"/>
              </w:rPr>
              <w:t>Target value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6D9F1" w:themeFill="text2" w:themeFillTint="33"/>
            <w:tcMar>
              <w:top w:w="100" w:type="dxa"/>
              <w:left w:w="100" w:type="dxa"/>
              <w:bottom w:w="100" w:type="dxa"/>
              <w:right w:w="100" w:type="dxa"/>
            </w:tcMar>
            <w:vAlign w:val="center"/>
            <w:hideMark/>
          </w:tcPr>
          <w:p w14:paraId="1406F149" w14:textId="42221802" w:rsidR="00E275FA" w:rsidRPr="00BE736D" w:rsidRDefault="00821A6C">
            <w:pPr>
              <w:spacing w:line="240" w:lineRule="auto"/>
              <w:jc w:val="center"/>
              <w:rPr>
                <w:rFonts w:asciiTheme="majorBidi" w:eastAsia="Times New Roman" w:hAnsiTheme="majorBidi" w:cstheme="majorBidi"/>
                <w:b/>
                <w:bCs/>
                <w:color w:val="000000" w:themeColor="text1"/>
                <w:lang w:val="en-US"/>
              </w:rPr>
              <w:pPrChange w:id="42" w:author="Nicholas Newman" w:date="2026-02-04T19:34:00Z" w16du:dateUtc="2026-02-05T00:34:00Z">
                <w:pPr>
                  <w:spacing w:line="240" w:lineRule="auto"/>
                </w:pPr>
              </w:pPrChange>
            </w:pPr>
            <w:r w:rsidRPr="00BE736D">
              <w:rPr>
                <w:rFonts w:asciiTheme="majorBidi" w:eastAsia="Times New Roman" w:hAnsiTheme="majorBidi" w:cstheme="majorBidi"/>
                <w:b/>
                <w:bCs/>
                <w:color w:val="000000" w:themeColor="text1"/>
                <w:lang w:val="en-US"/>
              </w:rPr>
              <w:t>Technical Justifications</w:t>
            </w:r>
          </w:p>
        </w:tc>
      </w:tr>
      <w:tr w:rsidR="00FE3392" w:rsidRPr="00FA1911" w14:paraId="3618B51C" w14:textId="77777777" w:rsidTr="1D7E8C5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D3BD9BC" w14:textId="3D7E54DE" w:rsidR="00E275FA" w:rsidRPr="00BE736D" w:rsidRDefault="0078448D">
            <w:pPr>
              <w:spacing w:line="240" w:lineRule="auto"/>
              <w:jc w:val="center"/>
              <w:rPr>
                <w:rFonts w:asciiTheme="majorBidi" w:eastAsia="Times New Roman" w:hAnsiTheme="majorBidi" w:cstheme="majorBidi"/>
                <w:color w:val="000000" w:themeColor="text1"/>
                <w:lang w:val="en-US"/>
              </w:rPr>
              <w:pPrChange w:id="43"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IF</w:t>
            </w:r>
            <w:r w:rsidR="000D3278">
              <w:rPr>
                <w:rFonts w:asciiTheme="majorBidi" w:eastAsia="Times New Roman" w:hAnsiTheme="majorBidi" w:cstheme="majorBidi"/>
                <w:color w:val="000000" w:themeColor="text1"/>
                <w:lang w:val="en-US"/>
              </w:rPr>
              <w:t xml:space="preserve"> Bandpass filter capacitors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C1CBB4B" w14:textId="29193217" w:rsidR="00E275FA" w:rsidRPr="00BE736D" w:rsidRDefault="00AC6233">
            <w:pPr>
              <w:spacing w:line="240" w:lineRule="auto"/>
              <w:jc w:val="center"/>
              <w:rPr>
                <w:rFonts w:asciiTheme="majorBidi" w:eastAsia="Times New Roman" w:hAnsiTheme="majorBidi" w:cstheme="majorBidi"/>
                <w:color w:val="000000" w:themeColor="text1"/>
                <w:lang w:val="en-US"/>
              </w:rPr>
              <w:pPrChange w:id="44"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Capacitor Type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549F65A" w14:textId="2D188E4F" w:rsidR="00E275FA" w:rsidRPr="00BE736D" w:rsidRDefault="002F4088">
            <w:pPr>
              <w:spacing w:line="240" w:lineRule="auto"/>
              <w:jc w:val="center"/>
              <w:rPr>
                <w:rFonts w:asciiTheme="majorBidi" w:eastAsia="Times New Roman" w:hAnsiTheme="majorBidi" w:cstheme="majorBidi"/>
                <w:color w:val="000000" w:themeColor="text1"/>
                <w:lang w:val="en-US"/>
              </w:rPr>
              <w:pPrChange w:id="45"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C0G (NP0) Ceramic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17CA6D2" w14:textId="0161283E" w:rsidR="00E275FA" w:rsidRPr="00BE736D" w:rsidRDefault="002F4088">
            <w:pPr>
              <w:spacing w:line="240" w:lineRule="auto"/>
              <w:jc w:val="both"/>
              <w:rPr>
                <w:rFonts w:asciiTheme="majorBidi" w:eastAsia="Times New Roman" w:hAnsiTheme="majorBidi" w:cstheme="majorBidi"/>
                <w:color w:val="000000" w:themeColor="text1"/>
                <w:lang w:val="en-US"/>
              </w:rPr>
              <w:pPrChange w:id="46" w:author="Nicholas Newman" w:date="2026-02-04T19:35:00Z" w16du:dateUtc="2026-02-05T00:35:00Z">
                <w:pPr>
                  <w:spacing w:line="240" w:lineRule="auto"/>
                </w:pPr>
              </w:pPrChange>
            </w:pPr>
            <w:r>
              <w:rPr>
                <w:rFonts w:asciiTheme="majorBidi" w:eastAsia="Times New Roman" w:hAnsiTheme="majorBidi" w:cstheme="majorBidi"/>
                <w:color w:val="000000" w:themeColor="text1"/>
              </w:rPr>
              <w:t>E</w:t>
            </w:r>
            <w:r w:rsidRPr="002F4088">
              <w:rPr>
                <w:rFonts w:asciiTheme="majorBidi" w:eastAsia="Times New Roman" w:hAnsiTheme="majorBidi" w:cstheme="majorBidi"/>
                <w:color w:val="000000" w:themeColor="text1"/>
              </w:rPr>
              <w:t>xtremely stable across temperature.</w:t>
            </w:r>
          </w:p>
        </w:tc>
      </w:tr>
      <w:tr w:rsidR="00AC118B" w:rsidRPr="00BE736D" w14:paraId="64CA53AE" w14:textId="77777777" w:rsidTr="1D7E8C5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696F3BC" w14:textId="158B6E3A" w:rsidR="006750F1" w:rsidRDefault="0078448D">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IF</w:t>
            </w:r>
            <w:r w:rsidR="006750F1">
              <w:rPr>
                <w:rFonts w:asciiTheme="majorBidi" w:eastAsia="Times New Roman" w:hAnsiTheme="majorBidi" w:cstheme="majorBidi"/>
                <w:color w:val="000000" w:themeColor="text1"/>
                <w:lang w:val="en-US"/>
              </w:rPr>
              <w:t xml:space="preserve"> Bandpass filter Inductors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115275" w14:textId="7CF73FC8" w:rsidR="006750F1" w:rsidRDefault="006750F1">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Inductor Type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B952034" w14:textId="7138446B" w:rsidR="006750F1" w:rsidRDefault="006750F1">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Wire Wound, Ceramic Core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3015298" w14:textId="35E8EB3B" w:rsidR="006750F1" w:rsidRDefault="006750F1" w:rsidP="1D7E8C56">
            <w:pPr>
              <w:spacing w:line="240" w:lineRule="auto"/>
              <w:jc w:val="both"/>
              <w:rPr>
                <w:rFonts w:asciiTheme="majorBidi" w:eastAsia="Times New Roman" w:hAnsiTheme="majorBidi" w:cstheme="majorBidi"/>
                <w:color w:val="000000" w:themeColor="text1"/>
                <w:lang w:val="en-US"/>
              </w:rPr>
            </w:pPr>
            <w:r w:rsidRPr="1D7E8C56">
              <w:rPr>
                <w:rFonts w:asciiTheme="majorBidi" w:eastAsia="Times New Roman" w:hAnsiTheme="majorBidi" w:cstheme="majorBidi"/>
                <w:color w:val="000000" w:themeColor="text1"/>
                <w:lang w:val="en-US"/>
              </w:rPr>
              <w:t>Higher Q</w:t>
            </w:r>
            <w:r w:rsidR="00836646" w:rsidRPr="1D7E8C56">
              <w:rPr>
                <w:rFonts w:asciiTheme="majorBidi" w:eastAsia="Times New Roman" w:hAnsiTheme="majorBidi" w:cstheme="majorBidi"/>
                <w:color w:val="000000" w:themeColor="text1"/>
                <w:lang w:val="en-US"/>
              </w:rPr>
              <w:t xml:space="preserve"> at 50Mhz (less </w:t>
            </w:r>
            <w:r w:rsidR="005C4EB1" w:rsidRPr="1D7E8C56">
              <w:rPr>
                <w:rFonts w:asciiTheme="majorBidi" w:eastAsia="Times New Roman" w:hAnsiTheme="majorBidi" w:cstheme="majorBidi"/>
                <w:color w:val="000000" w:themeColor="text1"/>
                <w:lang w:val="en-US"/>
              </w:rPr>
              <w:t>equivalent</w:t>
            </w:r>
            <w:r w:rsidR="00836646" w:rsidRPr="1D7E8C56">
              <w:rPr>
                <w:rFonts w:asciiTheme="majorBidi" w:eastAsia="Times New Roman" w:hAnsiTheme="majorBidi" w:cstheme="majorBidi"/>
                <w:color w:val="000000" w:themeColor="text1"/>
                <w:lang w:val="en-US"/>
              </w:rPr>
              <w:t xml:space="preserve"> series resistance), </w:t>
            </w:r>
            <w:r w:rsidR="005C4EB1" w:rsidRPr="1D7E8C56">
              <w:rPr>
                <w:rFonts w:asciiTheme="majorBidi" w:eastAsia="Times New Roman" w:hAnsiTheme="majorBidi" w:cstheme="majorBidi"/>
                <w:color w:val="000000" w:themeColor="text1"/>
                <w:lang w:val="en-US"/>
              </w:rPr>
              <w:t>compared to other inductor types.</w:t>
            </w:r>
          </w:p>
        </w:tc>
      </w:tr>
      <w:tr w:rsidR="00FE3392" w:rsidRPr="00FA1911" w14:paraId="5D4E073F" w14:textId="77777777" w:rsidTr="1D7E8C5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CE8BF72" w14:textId="77777777" w:rsidR="00E275FA" w:rsidRPr="00BE736D" w:rsidRDefault="00E275FA">
            <w:pPr>
              <w:spacing w:line="240" w:lineRule="auto"/>
              <w:jc w:val="center"/>
              <w:rPr>
                <w:rFonts w:asciiTheme="majorBidi" w:eastAsia="Times New Roman" w:hAnsiTheme="majorBidi" w:cstheme="majorBidi"/>
                <w:color w:val="000000" w:themeColor="text1"/>
                <w:lang w:val="en-US"/>
              </w:rPr>
              <w:pPrChange w:id="47" w:author="Nicholas Newman" w:date="2026-02-04T19:34:00Z" w16du:dateUtc="2026-02-05T00:34:00Z">
                <w:pPr>
                  <w:spacing w:line="240" w:lineRule="auto"/>
                </w:pPr>
              </w:pPrChange>
            </w:pPr>
            <w:r w:rsidRPr="00BE736D">
              <w:rPr>
                <w:rFonts w:asciiTheme="majorBidi" w:eastAsia="Times New Roman" w:hAnsiTheme="majorBidi" w:cstheme="majorBidi"/>
                <w:color w:val="000000" w:themeColor="text1"/>
                <w:lang w:val="en-US"/>
              </w:rPr>
              <w:t>RF Receiver Switch</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805752C" w14:textId="77777777" w:rsidR="00E275FA" w:rsidRPr="00BE736D" w:rsidRDefault="00E275FA">
            <w:pPr>
              <w:spacing w:line="240" w:lineRule="auto"/>
              <w:jc w:val="center"/>
              <w:rPr>
                <w:rFonts w:asciiTheme="majorBidi" w:eastAsia="Times New Roman" w:hAnsiTheme="majorBidi" w:cstheme="majorBidi"/>
                <w:color w:val="000000" w:themeColor="text1"/>
                <w:lang w:val="en-US"/>
              </w:rPr>
              <w:pPrChange w:id="48" w:author="Nicholas Newman" w:date="2026-02-04T19:34:00Z" w16du:dateUtc="2026-02-05T00:34:00Z">
                <w:pPr>
                  <w:spacing w:line="240" w:lineRule="auto"/>
                </w:pPr>
              </w:pPrChange>
            </w:pPr>
            <w:r w:rsidRPr="00BE736D">
              <w:rPr>
                <w:rFonts w:asciiTheme="majorBidi" w:eastAsia="Times New Roman" w:hAnsiTheme="majorBidi" w:cstheme="majorBidi"/>
                <w:color w:val="000000" w:themeColor="text1"/>
                <w:lang w:val="en-US"/>
              </w:rPr>
              <w:t>Switch type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46CDD18" w14:textId="77777777" w:rsidR="00E275FA" w:rsidRPr="00BE736D" w:rsidRDefault="00E275FA">
            <w:pPr>
              <w:spacing w:line="240" w:lineRule="auto"/>
              <w:jc w:val="center"/>
              <w:rPr>
                <w:rFonts w:asciiTheme="majorBidi" w:eastAsia="Times New Roman" w:hAnsiTheme="majorBidi" w:cstheme="majorBidi"/>
                <w:color w:val="000000" w:themeColor="text1"/>
                <w:lang w:val="en-US"/>
              </w:rPr>
              <w:pPrChange w:id="49" w:author="Nicholas Newman" w:date="2026-02-04T19:34:00Z" w16du:dateUtc="2026-02-05T00:34:00Z">
                <w:pPr>
                  <w:spacing w:line="240" w:lineRule="auto"/>
                </w:pPr>
              </w:pPrChange>
            </w:pPr>
            <w:r w:rsidRPr="00BE736D">
              <w:rPr>
                <w:rFonts w:asciiTheme="majorBidi" w:eastAsia="Times New Roman" w:hAnsiTheme="majorBidi" w:cstheme="majorBidi"/>
                <w:color w:val="000000" w:themeColor="text1"/>
                <w:lang w:val="en-US"/>
              </w:rPr>
              <w:t>Transistor controlled biasing for a diode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F6ABFD5" w14:textId="5957900F" w:rsidR="00E275FA" w:rsidRPr="00BE736D" w:rsidRDefault="0072587A">
            <w:pPr>
              <w:spacing w:line="240" w:lineRule="auto"/>
              <w:jc w:val="both"/>
              <w:rPr>
                <w:rFonts w:asciiTheme="majorBidi" w:eastAsia="Times New Roman" w:hAnsiTheme="majorBidi" w:cstheme="majorBidi"/>
                <w:color w:val="000000" w:themeColor="text1"/>
                <w:lang w:val="en-US"/>
              </w:rPr>
              <w:pPrChange w:id="50" w:author="Nicholas Newman" w:date="2026-02-04T19:35:00Z" w16du:dateUtc="2026-02-05T00:35:00Z">
                <w:pPr>
                  <w:spacing w:line="240" w:lineRule="auto"/>
                </w:pPr>
              </w:pPrChange>
            </w:pPr>
            <w:r w:rsidRPr="00BE736D">
              <w:rPr>
                <w:rFonts w:asciiTheme="majorBidi" w:eastAsia="Times New Roman" w:hAnsiTheme="majorBidi" w:cstheme="majorBidi"/>
                <w:color w:val="000000" w:themeColor="text1"/>
                <w:lang w:val="en-US"/>
              </w:rPr>
              <w:t>The switch will</w:t>
            </w:r>
            <w:r w:rsidR="00E275FA" w:rsidRPr="00BE736D">
              <w:rPr>
                <w:rFonts w:asciiTheme="majorBidi" w:eastAsia="Times New Roman" w:hAnsiTheme="majorBidi" w:cstheme="majorBidi"/>
                <w:color w:val="000000" w:themeColor="text1"/>
                <w:lang w:val="en-US"/>
              </w:rPr>
              <w:t xml:space="preserve"> use a diode to turn on and off RX when the node or hub is sending TX, so the TX signal won’t fry the delicate RX components. </w:t>
            </w:r>
            <w:r w:rsidR="00EE2F35" w:rsidRPr="00BE736D">
              <w:rPr>
                <w:rFonts w:asciiTheme="majorBidi" w:eastAsia="Times New Roman" w:hAnsiTheme="majorBidi" w:cstheme="majorBidi"/>
                <w:color w:val="000000" w:themeColor="text1"/>
                <w:lang w:val="en-US"/>
              </w:rPr>
              <w:t>Using diodes</w:t>
            </w:r>
            <w:r w:rsidR="00E275FA" w:rsidRPr="00BE736D">
              <w:rPr>
                <w:rFonts w:asciiTheme="majorBidi" w:eastAsia="Times New Roman" w:hAnsiTheme="majorBidi" w:cstheme="majorBidi"/>
                <w:color w:val="000000" w:themeColor="text1"/>
                <w:lang w:val="en-US"/>
              </w:rPr>
              <w:t xml:space="preserve"> is simplest, and DC transistors </w:t>
            </w:r>
            <w:r w:rsidR="00EE2F35" w:rsidRPr="00BE736D">
              <w:rPr>
                <w:rFonts w:asciiTheme="majorBidi" w:eastAsia="Times New Roman" w:hAnsiTheme="majorBidi" w:cstheme="majorBidi"/>
                <w:color w:val="000000" w:themeColor="text1"/>
                <w:lang w:val="en-US"/>
              </w:rPr>
              <w:t xml:space="preserve">will </w:t>
            </w:r>
            <w:r w:rsidR="00E275FA" w:rsidRPr="00BE736D">
              <w:rPr>
                <w:rFonts w:asciiTheme="majorBidi" w:eastAsia="Times New Roman" w:hAnsiTheme="majorBidi" w:cstheme="majorBidi"/>
                <w:color w:val="000000" w:themeColor="text1"/>
                <w:lang w:val="en-US"/>
              </w:rPr>
              <w:t>control it</w:t>
            </w:r>
            <w:r w:rsidR="00EE2F35" w:rsidRPr="00BE736D">
              <w:rPr>
                <w:rFonts w:asciiTheme="majorBidi" w:eastAsia="Times New Roman" w:hAnsiTheme="majorBidi" w:cstheme="majorBidi"/>
                <w:color w:val="000000" w:themeColor="text1"/>
                <w:lang w:val="en-US"/>
              </w:rPr>
              <w:t>’s</w:t>
            </w:r>
            <w:r w:rsidR="00E275FA" w:rsidRPr="00BE736D">
              <w:rPr>
                <w:rFonts w:asciiTheme="majorBidi" w:eastAsia="Times New Roman" w:hAnsiTheme="majorBidi" w:cstheme="majorBidi"/>
                <w:color w:val="000000" w:themeColor="text1"/>
                <w:lang w:val="en-US"/>
              </w:rPr>
              <w:t xml:space="preserve"> biasing, so it will </w:t>
            </w:r>
            <w:r w:rsidR="007B2517" w:rsidRPr="00BE736D">
              <w:rPr>
                <w:rFonts w:asciiTheme="majorBidi" w:eastAsia="Times New Roman" w:hAnsiTheme="majorBidi" w:cstheme="majorBidi"/>
                <w:color w:val="000000" w:themeColor="text1"/>
                <w:lang w:val="en-US"/>
              </w:rPr>
              <w:t>act</w:t>
            </w:r>
            <w:r w:rsidR="00E275FA" w:rsidRPr="00BE736D">
              <w:rPr>
                <w:rFonts w:asciiTheme="majorBidi" w:eastAsia="Times New Roman" w:hAnsiTheme="majorBidi" w:cstheme="majorBidi"/>
                <w:color w:val="000000" w:themeColor="text1"/>
                <w:lang w:val="en-US"/>
              </w:rPr>
              <w:t xml:space="preserve"> as a switch, and not just a power limiter.</w:t>
            </w:r>
          </w:p>
        </w:tc>
      </w:tr>
      <w:tr w:rsidR="00FE3392" w:rsidRPr="00FA1911" w14:paraId="71EE5898" w14:textId="77777777" w:rsidTr="1D7E8C5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578F6EC" w14:textId="2A25D229" w:rsidR="00E275FA" w:rsidRPr="00BE736D" w:rsidRDefault="003B6DAB">
            <w:pPr>
              <w:spacing w:line="240" w:lineRule="auto"/>
              <w:jc w:val="center"/>
              <w:rPr>
                <w:rFonts w:asciiTheme="majorBidi" w:eastAsia="Times New Roman" w:hAnsiTheme="majorBidi" w:cstheme="majorBidi"/>
                <w:color w:val="000000" w:themeColor="text1"/>
                <w:lang w:val="en-US"/>
              </w:rPr>
              <w:pPrChange w:id="51"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FPGA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CA578F3" w14:textId="2C62BE1A" w:rsidR="00E275FA" w:rsidRPr="00BE736D" w:rsidRDefault="003B6DAB">
            <w:pPr>
              <w:spacing w:line="240" w:lineRule="auto"/>
              <w:jc w:val="center"/>
              <w:rPr>
                <w:rFonts w:asciiTheme="majorBidi" w:eastAsia="Times New Roman" w:hAnsiTheme="majorBidi" w:cstheme="majorBidi"/>
                <w:color w:val="000000" w:themeColor="text1"/>
                <w:lang w:val="en-US"/>
              </w:rPr>
              <w:pPrChange w:id="52"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 xml:space="preserve">Clock Speed </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31DEB7A" w14:textId="190D92EE" w:rsidR="00E275FA" w:rsidRPr="00BE736D" w:rsidRDefault="003B6DAB">
            <w:pPr>
              <w:spacing w:line="240" w:lineRule="auto"/>
              <w:jc w:val="center"/>
              <w:rPr>
                <w:rFonts w:asciiTheme="majorBidi" w:eastAsia="Times New Roman" w:hAnsiTheme="majorBidi" w:cstheme="majorBidi"/>
                <w:color w:val="000000" w:themeColor="text1"/>
                <w:lang w:val="en-US"/>
              </w:rPr>
              <w:pPrChange w:id="53"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&gt;=</w:t>
            </w:r>
            <w:r w:rsidR="005E1DCF">
              <w:rPr>
                <w:rFonts w:asciiTheme="majorBidi" w:eastAsia="Times New Roman" w:hAnsiTheme="majorBidi" w:cstheme="majorBidi"/>
                <w:color w:val="000000" w:themeColor="text1"/>
                <w:lang w:val="en-US"/>
              </w:rPr>
              <w:t>70Mhz</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0D18BD6" w14:textId="1DD37D8E" w:rsidR="00E275FA" w:rsidRPr="00BE736D" w:rsidRDefault="005E1DCF">
            <w:pPr>
              <w:spacing w:line="240" w:lineRule="auto"/>
              <w:jc w:val="both"/>
              <w:rPr>
                <w:rFonts w:asciiTheme="majorBidi" w:eastAsia="Times New Roman" w:hAnsiTheme="majorBidi" w:cstheme="majorBidi"/>
                <w:color w:val="000000" w:themeColor="text1"/>
                <w:lang w:val="en-US"/>
              </w:rPr>
              <w:pPrChange w:id="54" w:author="Nicholas Newman" w:date="2026-02-04T19:35:00Z" w16du:dateUtc="2026-02-05T00:35:00Z">
                <w:pPr>
                  <w:numPr>
                    <w:numId w:val="21"/>
                  </w:numPr>
                  <w:tabs>
                    <w:tab w:val="num" w:pos="720"/>
                  </w:tabs>
                  <w:spacing w:line="240" w:lineRule="auto"/>
                  <w:ind w:left="720" w:hanging="360"/>
                </w:pPr>
              </w:pPrChange>
            </w:pPr>
            <w:r>
              <w:rPr>
                <w:rFonts w:asciiTheme="majorBidi" w:eastAsia="Times New Roman" w:hAnsiTheme="majorBidi" w:cstheme="majorBidi"/>
                <w:color w:val="000000" w:themeColor="text1"/>
                <w:lang w:val="en-US"/>
              </w:rPr>
              <w:t xml:space="preserve">If in the future a band hopping feature is implemented, </w:t>
            </w:r>
            <w:r w:rsidR="00D35F52">
              <w:rPr>
                <w:rFonts w:asciiTheme="majorBidi" w:eastAsia="Times New Roman" w:hAnsiTheme="majorBidi" w:cstheme="majorBidi"/>
                <w:color w:val="000000" w:themeColor="text1"/>
                <w:lang w:val="en-US"/>
              </w:rPr>
              <w:t>the output bitrate will need to be between 27-53Mbps. Having 20Mhz extra room will be necessary extra legroom.</w:t>
            </w:r>
          </w:p>
        </w:tc>
      </w:tr>
      <w:tr w:rsidR="00FE3392" w:rsidRPr="00FA1911" w14:paraId="76C894F5" w14:textId="77777777" w:rsidTr="1D7E8C56">
        <w:trPr>
          <w:trHeight w:val="191"/>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FC9C6D6" w14:textId="380EB0FD" w:rsidR="00E275FA" w:rsidRPr="00BE736D" w:rsidRDefault="0072376F">
            <w:pPr>
              <w:spacing w:line="240" w:lineRule="auto"/>
              <w:jc w:val="center"/>
              <w:rPr>
                <w:rFonts w:asciiTheme="majorBidi" w:eastAsia="Times New Roman" w:hAnsiTheme="majorBidi" w:cstheme="majorBidi"/>
                <w:color w:val="000000" w:themeColor="text1"/>
                <w:lang w:val="en-US"/>
              </w:rPr>
              <w:pPrChange w:id="55"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DAC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ADDF740" w14:textId="517D1274" w:rsidR="00E275FA" w:rsidRPr="00BE736D" w:rsidRDefault="0072376F">
            <w:pPr>
              <w:spacing w:line="240" w:lineRule="auto"/>
              <w:jc w:val="center"/>
              <w:rPr>
                <w:rFonts w:asciiTheme="majorBidi" w:eastAsia="Times New Roman" w:hAnsiTheme="majorBidi" w:cstheme="majorBidi"/>
                <w:color w:val="000000" w:themeColor="text1"/>
                <w:lang w:val="en-US"/>
              </w:rPr>
              <w:pPrChange w:id="56"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Samples per second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0634797" w14:textId="7B25D2BB" w:rsidR="00E275FA" w:rsidRPr="00BE736D" w:rsidRDefault="0072376F">
            <w:pPr>
              <w:spacing w:line="240" w:lineRule="auto"/>
              <w:jc w:val="center"/>
              <w:rPr>
                <w:rFonts w:asciiTheme="majorBidi" w:eastAsia="Times New Roman" w:hAnsiTheme="majorBidi" w:cstheme="majorBidi"/>
                <w:color w:val="000000" w:themeColor="text1"/>
                <w:lang w:val="en-US"/>
              </w:rPr>
              <w:pPrChange w:id="57"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&gt;=</w:t>
            </w:r>
            <w:r w:rsidR="006819BD" w:rsidRPr="006819BD">
              <w:rPr>
                <w:rFonts w:asciiTheme="majorBidi" w:eastAsia="Times New Roman" w:hAnsiTheme="majorBidi" w:cstheme="majorBidi"/>
                <w:color w:val="000000" w:themeColor="text1"/>
                <w:lang w:val="en-US"/>
              </w:rPr>
              <w:t>159</w:t>
            </w:r>
            <w:r w:rsidR="006819BD">
              <w:rPr>
                <w:rFonts w:asciiTheme="majorBidi" w:eastAsia="Times New Roman" w:hAnsiTheme="majorBidi" w:cstheme="majorBidi"/>
                <w:color w:val="000000" w:themeColor="text1"/>
                <w:lang w:val="en-US"/>
              </w:rPr>
              <w:t>MSPS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EFD4EE6" w14:textId="33469115" w:rsidR="00E275FA" w:rsidRPr="00BE736D" w:rsidRDefault="006819BD">
            <w:pPr>
              <w:spacing w:line="240" w:lineRule="auto"/>
              <w:jc w:val="both"/>
              <w:rPr>
                <w:rFonts w:asciiTheme="majorBidi" w:eastAsia="Times New Roman" w:hAnsiTheme="majorBidi" w:cstheme="majorBidi"/>
                <w:color w:val="000000" w:themeColor="text1"/>
                <w:lang w:val="en-US"/>
              </w:rPr>
              <w:pPrChange w:id="58" w:author="Nicholas Newman" w:date="2026-02-04T19:35:00Z" w16du:dateUtc="2026-02-05T00:35:00Z">
                <w:pPr>
                  <w:numPr>
                    <w:numId w:val="22"/>
                  </w:numPr>
                  <w:tabs>
                    <w:tab w:val="num" w:pos="720"/>
                  </w:tabs>
                  <w:spacing w:line="240" w:lineRule="auto"/>
                  <w:ind w:left="720" w:hanging="360"/>
                </w:pPr>
              </w:pPrChange>
            </w:pPr>
            <w:r>
              <w:rPr>
                <w:rFonts w:asciiTheme="majorBidi" w:eastAsia="Times New Roman" w:hAnsiTheme="majorBidi" w:cstheme="majorBidi"/>
                <w:color w:val="000000" w:themeColor="text1"/>
                <w:lang w:val="en-US"/>
              </w:rPr>
              <w:t>Even though the Nyquist rate is 2</w:t>
            </w:r>
            <w:r w:rsidR="000C3E14">
              <w:rPr>
                <w:rFonts w:asciiTheme="majorBidi" w:eastAsia="Times New Roman" w:hAnsiTheme="majorBidi" w:cstheme="majorBidi"/>
                <w:color w:val="000000" w:themeColor="text1"/>
                <w:lang w:val="en-US"/>
              </w:rPr>
              <w:t xml:space="preserve">*f (106MSPS), however then the other DAC created images will be very close to the </w:t>
            </w:r>
            <w:r w:rsidR="00190776">
              <w:rPr>
                <w:rFonts w:asciiTheme="majorBidi" w:eastAsia="Times New Roman" w:hAnsiTheme="majorBidi" w:cstheme="majorBidi"/>
                <w:color w:val="000000" w:themeColor="text1"/>
                <w:lang w:val="en-US"/>
              </w:rPr>
              <w:t xml:space="preserve">center frequency of output information, therefore making the DAC’s speed 3*x, gives </w:t>
            </w:r>
            <w:r w:rsidR="00B43E84">
              <w:rPr>
                <w:rFonts w:asciiTheme="majorBidi" w:eastAsia="Times New Roman" w:hAnsiTheme="majorBidi" w:cstheme="majorBidi"/>
                <w:color w:val="000000" w:themeColor="text1"/>
                <w:lang w:val="en-US"/>
              </w:rPr>
              <w:t>a lot more room between the center frequency and spurious images, for easier filtering.</w:t>
            </w:r>
          </w:p>
        </w:tc>
      </w:tr>
      <w:tr w:rsidR="00FE3392" w:rsidRPr="00FA1911" w14:paraId="096ECE9A" w14:textId="77777777" w:rsidTr="1D7E8C5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8077F2E" w14:textId="77777777" w:rsidR="00E275FA" w:rsidRPr="00BE736D" w:rsidRDefault="00E275FA">
            <w:pPr>
              <w:spacing w:line="240" w:lineRule="auto"/>
              <w:jc w:val="center"/>
              <w:rPr>
                <w:rFonts w:asciiTheme="majorBidi" w:eastAsia="Times New Roman" w:hAnsiTheme="majorBidi" w:cstheme="majorBidi"/>
                <w:color w:val="000000" w:themeColor="text1"/>
                <w:lang w:val="en-US"/>
              </w:rPr>
              <w:pPrChange w:id="59" w:author="Nicholas Newman" w:date="2026-02-04T19:34:00Z" w16du:dateUtc="2026-02-05T00:34:00Z">
                <w:pPr>
                  <w:spacing w:line="240" w:lineRule="auto"/>
                </w:pPr>
              </w:pPrChange>
            </w:pPr>
            <w:r w:rsidRPr="00BE736D">
              <w:rPr>
                <w:rFonts w:asciiTheme="majorBidi" w:eastAsia="Times New Roman" w:hAnsiTheme="majorBidi" w:cstheme="majorBidi"/>
                <w:color w:val="000000" w:themeColor="text1"/>
                <w:lang w:val="en-US"/>
              </w:rPr>
              <w:t>Central Hub User Interface Hardware type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2A6CB13" w14:textId="77777777" w:rsidR="00E275FA" w:rsidRPr="00BE736D" w:rsidRDefault="00E275FA">
            <w:pPr>
              <w:spacing w:line="240" w:lineRule="auto"/>
              <w:jc w:val="center"/>
              <w:rPr>
                <w:rFonts w:asciiTheme="majorBidi" w:eastAsia="Times New Roman" w:hAnsiTheme="majorBidi" w:cstheme="majorBidi"/>
                <w:color w:val="000000" w:themeColor="text1"/>
                <w:lang w:val="en-US"/>
              </w:rPr>
              <w:pPrChange w:id="60" w:author="Nicholas Newman" w:date="2026-02-04T19:34:00Z" w16du:dateUtc="2026-02-05T00:34:00Z">
                <w:pPr>
                  <w:spacing w:line="240" w:lineRule="auto"/>
                </w:pPr>
              </w:pPrChange>
            </w:pPr>
            <w:r w:rsidRPr="00BE736D">
              <w:rPr>
                <w:rFonts w:asciiTheme="majorBidi" w:eastAsia="Times New Roman" w:hAnsiTheme="majorBidi" w:cstheme="majorBidi"/>
                <w:color w:val="000000" w:themeColor="text1"/>
                <w:lang w:val="en-US"/>
              </w:rPr>
              <w:t>Touchscreen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3C956B0" w14:textId="77777777" w:rsidR="00E275FA" w:rsidRPr="00BE736D" w:rsidRDefault="00E275FA">
            <w:pPr>
              <w:spacing w:line="240" w:lineRule="auto"/>
              <w:jc w:val="center"/>
              <w:rPr>
                <w:rFonts w:asciiTheme="majorBidi" w:eastAsia="Times New Roman" w:hAnsiTheme="majorBidi" w:cstheme="majorBidi"/>
                <w:color w:val="000000" w:themeColor="text1"/>
                <w:lang w:val="en-US"/>
              </w:rPr>
              <w:pPrChange w:id="61" w:author="Nicholas Newman" w:date="2026-02-04T19:34:00Z" w16du:dateUtc="2026-02-05T00:34:00Z">
                <w:pPr>
                  <w:spacing w:line="240" w:lineRule="auto"/>
                </w:pPr>
              </w:pPrChange>
            </w:pPr>
            <w:r w:rsidRPr="00BE736D">
              <w:rPr>
                <w:rFonts w:asciiTheme="majorBidi" w:eastAsia="Times New Roman" w:hAnsiTheme="majorBidi" w:cstheme="majorBidi"/>
                <w:color w:val="000000" w:themeColor="text1"/>
                <w:lang w:val="en-US"/>
              </w:rPr>
              <w:t>ILI9341 (2.8’’)</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E0FA663" w14:textId="77777777" w:rsidR="00E275FA" w:rsidRPr="00BE736D" w:rsidRDefault="00E275FA">
            <w:pPr>
              <w:spacing w:line="240" w:lineRule="auto"/>
              <w:jc w:val="both"/>
              <w:rPr>
                <w:rFonts w:asciiTheme="majorBidi" w:eastAsia="Times New Roman" w:hAnsiTheme="majorBidi" w:cstheme="majorBidi"/>
                <w:color w:val="000000" w:themeColor="text1"/>
                <w:lang w:val="en-US"/>
              </w:rPr>
              <w:pPrChange w:id="62" w:author="Nicholas Newman" w:date="2026-02-04T19:35:00Z" w16du:dateUtc="2026-02-05T00:35:00Z">
                <w:pPr>
                  <w:spacing w:line="240" w:lineRule="auto"/>
                </w:pPr>
              </w:pPrChange>
            </w:pPr>
            <w:r w:rsidRPr="00BE736D">
              <w:rPr>
                <w:rFonts w:asciiTheme="majorBidi" w:eastAsia="Times New Roman" w:hAnsiTheme="majorBidi" w:cstheme="majorBidi"/>
                <w:color w:val="000000" w:themeColor="text1"/>
                <w:lang w:val="en-US"/>
              </w:rPr>
              <w:t>Suitable resolution, screen size, touch input support, and a good price-to-performance ratio.</w:t>
            </w:r>
          </w:p>
        </w:tc>
      </w:tr>
      <w:tr w:rsidR="00FE3392" w:rsidRPr="00FA1911" w14:paraId="2E21F7B3" w14:textId="77777777" w:rsidTr="1D7E8C5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AF8AAFB" w14:textId="65565056" w:rsidR="00E275FA" w:rsidRPr="00BE736D" w:rsidRDefault="007257EE">
            <w:pPr>
              <w:spacing w:line="240" w:lineRule="auto"/>
              <w:jc w:val="center"/>
              <w:rPr>
                <w:rFonts w:asciiTheme="majorBidi" w:eastAsia="Times New Roman" w:hAnsiTheme="majorBidi" w:cstheme="majorBidi"/>
                <w:color w:val="000000" w:themeColor="text1"/>
                <w:lang w:val="en-US"/>
              </w:rPr>
              <w:pPrChange w:id="63"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TX Upconverter Mixer Oscillator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0C45280" w14:textId="6813C048" w:rsidR="00E275FA" w:rsidRPr="00BE736D" w:rsidRDefault="007257EE">
            <w:pPr>
              <w:spacing w:line="240" w:lineRule="auto"/>
              <w:jc w:val="center"/>
              <w:rPr>
                <w:rFonts w:asciiTheme="majorBidi" w:eastAsia="Times New Roman" w:hAnsiTheme="majorBidi" w:cstheme="majorBidi"/>
                <w:color w:val="000000" w:themeColor="text1"/>
                <w:lang w:val="en-US"/>
              </w:rPr>
              <w:pPrChange w:id="64"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Frequency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69DC0F4" w14:textId="2D88A3C2" w:rsidR="00E275FA" w:rsidRPr="00BE736D" w:rsidRDefault="007257EE">
            <w:pPr>
              <w:spacing w:line="240" w:lineRule="auto"/>
              <w:jc w:val="center"/>
              <w:rPr>
                <w:rFonts w:asciiTheme="majorBidi" w:eastAsia="Times New Roman" w:hAnsiTheme="majorBidi" w:cstheme="majorBidi"/>
                <w:color w:val="000000" w:themeColor="text1"/>
                <w:lang w:val="en-US"/>
              </w:rPr>
              <w:pPrChange w:id="65" w:author="Nicholas Newman" w:date="2026-02-04T19:34:00Z" w16du:dateUtc="2026-02-05T00:34:00Z">
                <w:pPr>
                  <w:spacing w:line="240" w:lineRule="auto"/>
                </w:pPr>
              </w:pPrChange>
            </w:pPr>
            <w:r>
              <w:rPr>
                <w:rFonts w:asciiTheme="majorBidi" w:eastAsia="Times New Roman" w:hAnsiTheme="majorBidi" w:cstheme="majorBidi"/>
                <w:color w:val="000000" w:themeColor="text1"/>
                <w:lang w:val="en-US"/>
              </w:rPr>
              <w:t>875MHz</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D004349" w14:textId="271A0A00" w:rsidR="00E275FA" w:rsidRPr="00BE736D" w:rsidRDefault="007F5857">
            <w:pPr>
              <w:spacing w:line="240" w:lineRule="auto"/>
              <w:jc w:val="both"/>
              <w:rPr>
                <w:rFonts w:asciiTheme="majorBidi" w:eastAsia="Times New Roman" w:hAnsiTheme="majorBidi" w:cstheme="majorBidi"/>
                <w:color w:val="000000" w:themeColor="text1"/>
                <w:lang w:val="en-US"/>
              </w:rPr>
              <w:pPrChange w:id="66" w:author="Nicholas Newman" w:date="2026-02-04T19:35:00Z" w16du:dateUtc="2026-02-05T00:35:00Z">
                <w:pPr>
                  <w:spacing w:line="240" w:lineRule="auto"/>
                </w:pPr>
              </w:pPrChange>
            </w:pPr>
            <w:r>
              <w:rPr>
                <w:rFonts w:asciiTheme="majorBidi" w:eastAsia="Times New Roman" w:hAnsiTheme="majorBidi" w:cstheme="majorBidi"/>
                <w:color w:val="000000" w:themeColor="text1"/>
                <w:lang w:val="en-US"/>
              </w:rPr>
              <w:t xml:space="preserve">Looking at Mouser and DIGIKEY for cheap oscillators at the required frequency range (850-900Mhz) gave </w:t>
            </w:r>
            <w:r w:rsidR="007574D0">
              <w:rPr>
                <w:rFonts w:asciiTheme="majorBidi" w:eastAsia="Times New Roman" w:hAnsiTheme="majorBidi" w:cstheme="majorBidi"/>
                <w:color w:val="000000" w:themeColor="text1"/>
                <w:lang w:val="en-US"/>
              </w:rPr>
              <w:t>the two following cheap oscillator options: 850Mhz and 875Mhz. 875Mhz was chosen since then the FPGA won’t have to work as fast when creating the IF. 900Mhz wasn’t chosen, since then the IF and RF frequencies would be extremely close, making filtering almost impossible for a senior design project</w:t>
            </w:r>
            <w:r w:rsidR="007458AB">
              <w:rPr>
                <w:rFonts w:asciiTheme="majorBidi" w:eastAsia="Times New Roman" w:hAnsiTheme="majorBidi" w:cstheme="majorBidi"/>
                <w:color w:val="000000" w:themeColor="text1"/>
                <w:lang w:val="en-US"/>
              </w:rPr>
              <w:t xml:space="preserve">, and having a 27-53Mhz difference between IF and RF allows for future </w:t>
            </w:r>
            <w:r w:rsidR="00635A70">
              <w:rPr>
                <w:rFonts w:asciiTheme="majorBidi" w:eastAsia="Times New Roman" w:hAnsiTheme="majorBidi" w:cstheme="majorBidi"/>
                <w:color w:val="000000" w:themeColor="text1"/>
                <w:lang w:val="en-US"/>
              </w:rPr>
              <w:t>band hopping</w:t>
            </w:r>
            <w:r w:rsidR="007458AB">
              <w:rPr>
                <w:rFonts w:asciiTheme="majorBidi" w:eastAsia="Times New Roman" w:hAnsiTheme="majorBidi" w:cstheme="majorBidi"/>
                <w:color w:val="000000" w:themeColor="text1"/>
                <w:lang w:val="en-US"/>
              </w:rPr>
              <w:t xml:space="preserve">, and a large enough difference between IF and RF that a simple </w:t>
            </w:r>
            <w:r w:rsidR="00635A70">
              <w:rPr>
                <w:rFonts w:asciiTheme="majorBidi" w:eastAsia="Times New Roman" w:hAnsiTheme="majorBidi" w:cstheme="majorBidi"/>
                <w:color w:val="000000" w:themeColor="text1"/>
                <w:lang w:val="en-US"/>
              </w:rPr>
              <w:t>elliptic filter can filter away.</w:t>
            </w:r>
          </w:p>
        </w:tc>
      </w:tr>
      <w:tr w:rsidR="00AC118B" w:rsidRPr="00BE736D" w14:paraId="4A49BCC0" w14:textId="77777777" w:rsidTr="1D7E8C5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A4C7504" w14:textId="6F03964F" w:rsidR="005E105A" w:rsidRDefault="005E105A">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TX Upconverter Mixer Oscillator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232017B" w14:textId="4D12C921" w:rsidR="005E105A" w:rsidRDefault="005E105A">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Maximum LO Power input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36F9C29" w14:textId="3E11D739" w:rsidR="005E105A" w:rsidRDefault="005E105A">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10dBm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BC68785" w14:textId="2B7EDB2E" w:rsidR="005E105A" w:rsidRDefault="005E105A">
            <w:pPr>
              <w:spacing w:line="240" w:lineRule="auto"/>
              <w:jc w:val="both"/>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 xml:space="preserve">The </w:t>
            </w:r>
            <w:r w:rsidR="00EC7AA5">
              <w:rPr>
                <w:rFonts w:asciiTheme="majorBidi" w:eastAsia="Times New Roman" w:hAnsiTheme="majorBidi" w:cstheme="majorBidi"/>
                <w:color w:val="000000" w:themeColor="text1"/>
                <w:lang w:val="en-US"/>
              </w:rPr>
              <w:t xml:space="preserve">data sheet for the </w:t>
            </w:r>
            <w:r w:rsidR="00EC7AA5" w:rsidRPr="00EC7AA5">
              <w:rPr>
                <w:rFonts w:asciiTheme="majorBidi" w:eastAsia="Times New Roman" w:hAnsiTheme="majorBidi" w:cstheme="majorBidi"/>
                <w:color w:val="000000" w:themeColor="text1"/>
              </w:rPr>
              <w:t>MAMXSS0012</w:t>
            </w:r>
            <w:r w:rsidR="00EC7AA5">
              <w:rPr>
                <w:rFonts w:asciiTheme="majorBidi" w:eastAsia="Times New Roman" w:hAnsiTheme="majorBidi" w:cstheme="majorBidi"/>
                <w:color w:val="000000" w:themeColor="text1"/>
              </w:rPr>
              <w:t xml:space="preserve"> passive </w:t>
            </w:r>
            <w:r w:rsidR="00E64360">
              <w:rPr>
                <w:rFonts w:asciiTheme="majorBidi" w:eastAsia="Times New Roman" w:hAnsiTheme="majorBidi" w:cstheme="majorBidi"/>
                <w:color w:val="000000" w:themeColor="text1"/>
              </w:rPr>
              <w:t>mixer</w:t>
            </w:r>
            <w:r w:rsidR="00EC7AA5">
              <w:rPr>
                <w:rFonts w:asciiTheme="majorBidi" w:eastAsia="Times New Roman" w:hAnsiTheme="majorBidi" w:cstheme="majorBidi"/>
                <w:color w:val="000000" w:themeColor="text1"/>
              </w:rPr>
              <w:t xml:space="preserve"> states in </w:t>
            </w:r>
            <w:r w:rsidR="00E64360">
              <w:rPr>
                <w:rFonts w:asciiTheme="majorBidi" w:eastAsia="Times New Roman" w:hAnsiTheme="majorBidi" w:cstheme="majorBidi"/>
                <w:color w:val="000000" w:themeColor="text1"/>
              </w:rPr>
              <w:t>its</w:t>
            </w:r>
            <w:r w:rsidR="00EC7AA5">
              <w:rPr>
                <w:rFonts w:asciiTheme="majorBidi" w:eastAsia="Times New Roman" w:hAnsiTheme="majorBidi" w:cstheme="majorBidi"/>
                <w:color w:val="000000" w:themeColor="text1"/>
              </w:rPr>
              <w:t xml:space="preserve"> data sheet that the input 1dB compression </w:t>
            </w:r>
            <w:r w:rsidR="00E64360">
              <w:rPr>
                <w:rFonts w:asciiTheme="majorBidi" w:eastAsia="Times New Roman" w:hAnsiTheme="majorBidi" w:cstheme="majorBidi"/>
                <w:color w:val="000000" w:themeColor="text1"/>
              </w:rPr>
              <w:t>happens typically at 15dBm, meaning that the input wave starts exhibiting nonlinear properties (top rounding). Therefore, to give plenty of legroom, a maximum input power of 10dBm has been instantiated.</w:t>
            </w:r>
          </w:p>
        </w:tc>
      </w:tr>
      <w:tr w:rsidR="006009F9" w:rsidRPr="00BE736D" w14:paraId="47280379" w14:textId="77777777" w:rsidTr="1D7E8C5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5BEFFF" w14:textId="772114C0" w:rsidR="00592C5D" w:rsidRDefault="00592C5D">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DAC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A12CE32" w14:textId="19B49EB2" w:rsidR="00592C5D" w:rsidRDefault="00592C5D">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Output Frequency Range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E7D35B8" w14:textId="62095A2B" w:rsidR="00592C5D" w:rsidRDefault="00592C5D">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2</w:t>
            </w:r>
            <w:r w:rsidR="00084573">
              <w:rPr>
                <w:rFonts w:asciiTheme="majorBidi" w:eastAsia="Times New Roman" w:hAnsiTheme="majorBidi" w:cstheme="majorBidi"/>
                <w:color w:val="000000" w:themeColor="text1"/>
                <w:lang w:val="en-US"/>
              </w:rPr>
              <w:t>7</w:t>
            </w:r>
            <w:r>
              <w:rPr>
                <w:rFonts w:asciiTheme="majorBidi" w:eastAsia="Times New Roman" w:hAnsiTheme="majorBidi" w:cstheme="majorBidi"/>
                <w:color w:val="000000" w:themeColor="text1"/>
                <w:lang w:val="en-US"/>
              </w:rPr>
              <w:t>-53Mhz</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82C0B7" w14:textId="1172BE30" w:rsidR="00592C5D" w:rsidRDefault="00592C5D">
            <w:pPr>
              <w:spacing w:line="240" w:lineRule="auto"/>
              <w:jc w:val="both"/>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Since the ISM band that will be operated in will be 902-928MHz, and the oscillator is 875Mhz. 928</w:t>
            </w:r>
            <w:r w:rsidR="00084573">
              <w:rPr>
                <w:rFonts w:asciiTheme="majorBidi" w:eastAsia="Times New Roman" w:hAnsiTheme="majorBidi" w:cstheme="majorBidi"/>
                <w:color w:val="000000" w:themeColor="text1"/>
                <w:lang w:val="en-US"/>
              </w:rPr>
              <w:t xml:space="preserve"> – </w:t>
            </w:r>
            <w:r>
              <w:rPr>
                <w:rFonts w:asciiTheme="majorBidi" w:eastAsia="Times New Roman" w:hAnsiTheme="majorBidi" w:cstheme="majorBidi"/>
                <w:color w:val="000000" w:themeColor="text1"/>
                <w:lang w:val="en-US"/>
              </w:rPr>
              <w:t>875</w:t>
            </w:r>
            <w:r w:rsidR="00084573">
              <w:rPr>
                <w:rFonts w:asciiTheme="majorBidi" w:eastAsia="Times New Roman" w:hAnsiTheme="majorBidi" w:cstheme="majorBidi"/>
                <w:color w:val="000000" w:themeColor="text1"/>
                <w:lang w:val="en-US"/>
              </w:rPr>
              <w:t xml:space="preserve"> </w:t>
            </w:r>
            <w:r>
              <w:rPr>
                <w:rFonts w:asciiTheme="majorBidi" w:eastAsia="Times New Roman" w:hAnsiTheme="majorBidi" w:cstheme="majorBidi"/>
                <w:color w:val="000000" w:themeColor="text1"/>
                <w:lang w:val="en-US"/>
              </w:rPr>
              <w:t>=</w:t>
            </w:r>
            <w:r w:rsidR="00084573">
              <w:rPr>
                <w:rFonts w:asciiTheme="majorBidi" w:eastAsia="Times New Roman" w:hAnsiTheme="majorBidi" w:cstheme="majorBidi"/>
                <w:color w:val="000000" w:themeColor="text1"/>
                <w:lang w:val="en-US"/>
              </w:rPr>
              <w:t xml:space="preserve"> 53Mhz, 902 – 875 = 27Mhz.</w:t>
            </w:r>
          </w:p>
        </w:tc>
      </w:tr>
      <w:tr w:rsidR="006009F9" w:rsidRPr="00BE736D" w14:paraId="0222E3CF" w14:textId="77777777" w:rsidTr="1D7E8C5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12405CC" w14:textId="3FEC3E26" w:rsidR="00EC6F39" w:rsidRDefault="0078448D">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RF Bandpass Filter Capacitor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FF5C92" w14:textId="2C00BF7E" w:rsidR="00EC6F39" w:rsidRDefault="0078448D">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SRF</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8F1174" w14:textId="6520DE39" w:rsidR="00EC6F39" w:rsidRDefault="0071299A">
            <w:pPr>
              <w:spacing w:line="240" w:lineRule="auto"/>
              <w:jc w:val="cente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&gt;2GHz</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39D3C66" w14:textId="1CCD1ECE" w:rsidR="00EC6F39" w:rsidRDefault="0071299A">
            <w:pPr>
              <w:spacing w:line="240" w:lineRule="auto"/>
              <w:jc w:val="both"/>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The self-resonant frequency of the capacitors must be much higher than the operating frequency, so the capacitor won’t act as a short circuit in the operating frequency.</w:t>
            </w:r>
          </w:p>
        </w:tc>
      </w:tr>
    </w:tbl>
    <w:p w14:paraId="4E86E5CB" w14:textId="1D3CDE17" w:rsidR="00E275FA" w:rsidRPr="00BE736D" w:rsidRDefault="00E275FA" w:rsidP="00776803">
      <w:pPr>
        <w:spacing w:line="240" w:lineRule="auto"/>
        <w:rPr>
          <w:rFonts w:asciiTheme="majorBidi" w:eastAsia="Times New Roman" w:hAnsiTheme="majorBidi" w:cstheme="majorBidi"/>
          <w:color w:val="000000" w:themeColor="text1"/>
          <w:lang w:val="en-US"/>
        </w:rPr>
        <w:sectPr w:rsidR="00E275FA" w:rsidRPr="00BE736D" w:rsidSect="000C7CB3">
          <w:headerReference w:type="default" r:id="rId17"/>
          <w:footerReference w:type="default" r:id="rId18"/>
          <w:pgSz w:w="12240" w:h="15840"/>
          <w:pgMar w:top="1440" w:right="1440" w:bottom="1440" w:left="2160" w:header="720" w:footer="720" w:gutter="0"/>
          <w:cols w:space="720"/>
        </w:sectPr>
      </w:pPr>
    </w:p>
    <w:p w14:paraId="115F20EC" w14:textId="4896D09E" w:rsidR="0017275C" w:rsidRPr="00BE736D" w:rsidRDefault="00002B55" w:rsidP="00776803">
      <w:pPr>
        <w:pStyle w:val="Heading2"/>
        <w:spacing w:line="240" w:lineRule="auto"/>
        <w:rPr>
          <w:rFonts w:asciiTheme="majorBidi" w:eastAsia="Times New Roman" w:hAnsiTheme="majorBidi" w:cstheme="majorBidi"/>
          <w:color w:val="000000" w:themeColor="text1"/>
        </w:rPr>
      </w:pPr>
      <w:bookmarkStart w:id="67" w:name="_Toc222308005"/>
      <w:r w:rsidRPr="00BE736D">
        <w:rPr>
          <w:rFonts w:asciiTheme="majorBidi" w:eastAsia="Times New Roman" w:hAnsiTheme="majorBidi" w:cstheme="majorBidi"/>
          <w:color w:val="000000" w:themeColor="text1"/>
        </w:rPr>
        <w:t>MCU Selection</w:t>
      </w:r>
      <w:bookmarkEnd w:id="67"/>
    </w:p>
    <w:p w14:paraId="32552889" w14:textId="770517DA" w:rsidR="004C142F" w:rsidRPr="00BE736D" w:rsidRDefault="00002B55" w:rsidP="00776803">
      <w:pPr>
        <w:pStyle w:val="Heading3"/>
        <w:spacing w:line="240" w:lineRule="auto"/>
        <w:rPr>
          <w:rFonts w:asciiTheme="majorBidi" w:eastAsia="Times New Roman" w:hAnsiTheme="majorBidi" w:cstheme="majorBidi"/>
          <w:b/>
          <w:bCs/>
          <w:color w:val="000000" w:themeColor="text1"/>
        </w:rPr>
      </w:pPr>
      <w:bookmarkStart w:id="68" w:name="_Toc222308006"/>
      <w:r w:rsidRPr="00BE736D">
        <w:rPr>
          <w:rFonts w:asciiTheme="majorBidi" w:eastAsia="Times New Roman" w:hAnsiTheme="majorBidi" w:cstheme="majorBidi"/>
          <w:color w:val="000000" w:themeColor="text1"/>
        </w:rPr>
        <w:t>Comparing MCUs</w:t>
      </w:r>
      <w:bookmarkEnd w:id="68"/>
    </w:p>
    <w:p w14:paraId="0CBFEA4F" w14:textId="38616AA9" w:rsidR="00C87729" w:rsidRPr="00BE736D" w:rsidRDefault="00002B55" w:rsidP="00776803">
      <w:pPr>
        <w:spacing w:line="240" w:lineRule="auto"/>
        <w:ind w:firstLine="720"/>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 xml:space="preserve">Four microcontrollers were evaluated for this project based on system requirements, development complexity, and </w:t>
      </w:r>
      <w:r w:rsidR="57079067" w:rsidRPr="00BE736D">
        <w:rPr>
          <w:rFonts w:asciiTheme="majorBidi" w:eastAsia="Times New Roman" w:hAnsiTheme="majorBidi" w:cstheme="majorBidi"/>
          <w:color w:val="000000" w:themeColor="text1"/>
          <w:lang w:val="en-US"/>
        </w:rPr>
        <w:t>long-term</w:t>
      </w:r>
      <w:r w:rsidRPr="00BE736D">
        <w:rPr>
          <w:rFonts w:asciiTheme="majorBidi" w:eastAsia="Times New Roman" w:hAnsiTheme="majorBidi" w:cstheme="majorBidi"/>
          <w:color w:val="000000" w:themeColor="text1"/>
          <w:lang w:val="en-US"/>
        </w:rPr>
        <w:t xml:space="preserve"> maintainability:</w:t>
      </w:r>
    </w:p>
    <w:tbl>
      <w:tblPr>
        <w:tblW w:w="867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510"/>
        <w:gridCol w:w="1408"/>
        <w:gridCol w:w="1584"/>
        <w:gridCol w:w="1584"/>
        <w:gridCol w:w="1584"/>
      </w:tblGrid>
      <w:tr w:rsidR="004C142F" w:rsidRPr="00FA1911" w14:paraId="1039895B" w14:textId="77777777" w:rsidTr="0056672A">
        <w:tc>
          <w:tcPr>
            <w:tcW w:w="2510" w:type="dxa"/>
            <w:shd w:val="clear" w:color="auto" w:fill="8DB3E2" w:themeFill="text2" w:themeFillTint="66"/>
            <w:tcMar>
              <w:top w:w="100" w:type="dxa"/>
              <w:left w:w="100" w:type="dxa"/>
              <w:bottom w:w="100" w:type="dxa"/>
              <w:right w:w="100" w:type="dxa"/>
            </w:tcMar>
            <w:vAlign w:val="center"/>
          </w:tcPr>
          <w:p w14:paraId="246E0A19" w14:textId="77777777" w:rsidR="004C142F" w:rsidRPr="00BE736D" w:rsidRDefault="00002B55" w:rsidP="008008DA">
            <w:pPr>
              <w:widowControl w:val="0"/>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Feature</w:t>
            </w:r>
          </w:p>
        </w:tc>
        <w:tc>
          <w:tcPr>
            <w:tcW w:w="1408" w:type="dxa"/>
            <w:shd w:val="clear" w:color="auto" w:fill="8DB3E2" w:themeFill="text2" w:themeFillTint="66"/>
            <w:tcMar>
              <w:top w:w="100" w:type="dxa"/>
              <w:left w:w="100" w:type="dxa"/>
              <w:bottom w:w="100" w:type="dxa"/>
              <w:right w:w="100" w:type="dxa"/>
            </w:tcMar>
            <w:vAlign w:val="center"/>
          </w:tcPr>
          <w:p w14:paraId="2C862A37" w14:textId="53033B04" w:rsidR="004C142F" w:rsidRPr="00BE736D" w:rsidRDefault="00002B55" w:rsidP="008008DA">
            <w:pPr>
              <w:widowControl w:val="0"/>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ESP32-S3</w:t>
            </w:r>
            <w:r w:rsidR="008F7755" w:rsidRPr="00BE736D">
              <w:rPr>
                <w:rFonts w:asciiTheme="majorBidi" w:eastAsia="Times New Roman" w:hAnsiTheme="majorBidi" w:cstheme="majorBidi"/>
                <w:b/>
                <w:bCs/>
                <w:color w:val="000000" w:themeColor="text1"/>
                <w:vertAlign w:val="superscript"/>
              </w:rPr>
              <w:t>1</w:t>
            </w:r>
          </w:p>
        </w:tc>
        <w:tc>
          <w:tcPr>
            <w:tcW w:w="1584" w:type="dxa"/>
            <w:shd w:val="clear" w:color="auto" w:fill="8DB3E2" w:themeFill="text2" w:themeFillTint="66"/>
            <w:tcMar>
              <w:top w:w="100" w:type="dxa"/>
              <w:left w:w="100" w:type="dxa"/>
              <w:bottom w:w="100" w:type="dxa"/>
              <w:right w:w="100" w:type="dxa"/>
            </w:tcMar>
            <w:vAlign w:val="center"/>
          </w:tcPr>
          <w:p w14:paraId="320E3E3F" w14:textId="31F01FEA" w:rsidR="004C142F" w:rsidRPr="00BE736D" w:rsidDel="00321044" w:rsidRDefault="00002B55" w:rsidP="008008DA">
            <w:pPr>
              <w:widowControl w:val="0"/>
              <w:spacing w:line="240" w:lineRule="auto"/>
              <w:rPr>
                <w:del w:id="69" w:author="Nicholas Newman" w:date="2026-02-04T18:32:00Z" w16du:dateUtc="2026-02-04T23:32:00Z"/>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ATmega328P</w:t>
            </w:r>
            <w:r w:rsidR="008F7755" w:rsidRPr="00BE736D">
              <w:rPr>
                <w:rFonts w:asciiTheme="majorBidi" w:eastAsia="Times New Roman" w:hAnsiTheme="majorBidi" w:cstheme="majorBidi"/>
                <w:b/>
                <w:bCs/>
                <w:color w:val="000000" w:themeColor="text1"/>
                <w:vertAlign w:val="superscript"/>
              </w:rPr>
              <w:t>2</w:t>
            </w:r>
          </w:p>
          <w:p w14:paraId="6776CE8D" w14:textId="77777777" w:rsidR="004C142F" w:rsidRPr="00BE736D" w:rsidRDefault="004C142F" w:rsidP="008008DA">
            <w:pPr>
              <w:widowControl w:val="0"/>
              <w:spacing w:line="240" w:lineRule="auto"/>
              <w:rPr>
                <w:rFonts w:asciiTheme="majorBidi" w:eastAsia="Times New Roman" w:hAnsiTheme="majorBidi" w:cstheme="majorBidi"/>
                <w:b/>
                <w:bCs/>
                <w:color w:val="000000" w:themeColor="text1"/>
              </w:rPr>
            </w:pPr>
          </w:p>
        </w:tc>
        <w:tc>
          <w:tcPr>
            <w:tcW w:w="1584" w:type="dxa"/>
            <w:shd w:val="clear" w:color="auto" w:fill="8DB3E2" w:themeFill="text2" w:themeFillTint="66"/>
            <w:tcMar>
              <w:top w:w="100" w:type="dxa"/>
              <w:left w:w="100" w:type="dxa"/>
              <w:bottom w:w="100" w:type="dxa"/>
              <w:right w:w="100" w:type="dxa"/>
            </w:tcMar>
            <w:vAlign w:val="center"/>
          </w:tcPr>
          <w:p w14:paraId="53DEE4FE" w14:textId="32E85018" w:rsidR="004C142F" w:rsidRPr="00BE736D" w:rsidRDefault="00002B55" w:rsidP="008008DA">
            <w:pPr>
              <w:widowControl w:val="0"/>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ESP32-C3</w:t>
            </w:r>
            <w:r w:rsidR="008F7755" w:rsidRPr="00BE736D">
              <w:rPr>
                <w:rFonts w:asciiTheme="majorBidi" w:eastAsia="Times New Roman" w:hAnsiTheme="majorBidi" w:cstheme="majorBidi"/>
                <w:b/>
                <w:bCs/>
                <w:color w:val="000000" w:themeColor="text1"/>
                <w:vertAlign w:val="superscript"/>
              </w:rPr>
              <w:t>3</w:t>
            </w:r>
          </w:p>
        </w:tc>
        <w:tc>
          <w:tcPr>
            <w:tcW w:w="1584" w:type="dxa"/>
            <w:shd w:val="clear" w:color="auto" w:fill="8DB3E2" w:themeFill="text2" w:themeFillTint="66"/>
            <w:tcMar>
              <w:top w:w="100" w:type="dxa"/>
              <w:left w:w="100" w:type="dxa"/>
              <w:bottom w:w="100" w:type="dxa"/>
              <w:right w:w="100" w:type="dxa"/>
            </w:tcMar>
            <w:vAlign w:val="center"/>
          </w:tcPr>
          <w:p w14:paraId="2903C216" w14:textId="0CD4B5BF" w:rsidR="004C142F" w:rsidRPr="00BE736D" w:rsidRDefault="00002B55" w:rsidP="008008DA">
            <w:pPr>
              <w:widowControl w:val="0"/>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MSP430</w:t>
            </w:r>
            <w:r w:rsidR="008F7755" w:rsidRPr="00BE736D">
              <w:rPr>
                <w:rFonts w:asciiTheme="majorBidi" w:eastAsia="Times New Roman" w:hAnsiTheme="majorBidi" w:cstheme="majorBidi"/>
                <w:b/>
                <w:bCs/>
                <w:color w:val="000000" w:themeColor="text1"/>
                <w:vertAlign w:val="superscript"/>
              </w:rPr>
              <w:t>4</w:t>
            </w:r>
          </w:p>
        </w:tc>
      </w:tr>
      <w:tr w:rsidR="004C142F" w:rsidRPr="00FA1911" w14:paraId="1CA885B6" w14:textId="77777777" w:rsidTr="00BA3921">
        <w:tc>
          <w:tcPr>
            <w:tcW w:w="2510" w:type="dxa"/>
            <w:shd w:val="clear" w:color="auto" w:fill="C6D9F1" w:themeFill="text2" w:themeFillTint="33"/>
            <w:tcMar>
              <w:top w:w="100" w:type="dxa"/>
              <w:left w:w="100" w:type="dxa"/>
              <w:bottom w:w="100" w:type="dxa"/>
              <w:right w:w="100" w:type="dxa"/>
            </w:tcMar>
            <w:vAlign w:val="center"/>
          </w:tcPr>
          <w:p w14:paraId="0A5726DA" w14:textId="77777777" w:rsidR="004C142F" w:rsidRPr="00BE736D" w:rsidRDefault="00002B55" w:rsidP="008008DA">
            <w:pPr>
              <w:widowControl w:val="0"/>
              <w:spacing w:line="240" w:lineRule="auto"/>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CPU Architecture</w:t>
            </w:r>
          </w:p>
        </w:tc>
        <w:tc>
          <w:tcPr>
            <w:tcW w:w="1408" w:type="dxa"/>
            <w:tcMar>
              <w:top w:w="100" w:type="dxa"/>
              <w:left w:w="100" w:type="dxa"/>
              <w:bottom w:w="100" w:type="dxa"/>
              <w:right w:w="100" w:type="dxa"/>
            </w:tcMar>
            <w:vAlign w:val="center"/>
          </w:tcPr>
          <w:p w14:paraId="4C7A34EA"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70"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32-bit Xtensa</w:t>
            </w:r>
          </w:p>
        </w:tc>
        <w:tc>
          <w:tcPr>
            <w:tcW w:w="1584" w:type="dxa"/>
            <w:tcMar>
              <w:top w:w="100" w:type="dxa"/>
              <w:left w:w="100" w:type="dxa"/>
              <w:bottom w:w="100" w:type="dxa"/>
              <w:right w:w="100" w:type="dxa"/>
            </w:tcMar>
            <w:vAlign w:val="center"/>
          </w:tcPr>
          <w:p w14:paraId="074CC5EF"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71"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8-bit AVR</w:t>
            </w:r>
          </w:p>
        </w:tc>
        <w:tc>
          <w:tcPr>
            <w:tcW w:w="1584" w:type="dxa"/>
            <w:tcMar>
              <w:top w:w="100" w:type="dxa"/>
              <w:left w:w="100" w:type="dxa"/>
              <w:bottom w:w="100" w:type="dxa"/>
              <w:right w:w="100" w:type="dxa"/>
            </w:tcMar>
            <w:vAlign w:val="center"/>
          </w:tcPr>
          <w:p w14:paraId="27521BE5"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72"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32-bit RISC-V</w:t>
            </w:r>
          </w:p>
        </w:tc>
        <w:tc>
          <w:tcPr>
            <w:tcW w:w="1584" w:type="dxa"/>
            <w:tcMar>
              <w:top w:w="100" w:type="dxa"/>
              <w:left w:w="100" w:type="dxa"/>
              <w:bottom w:w="100" w:type="dxa"/>
              <w:right w:w="100" w:type="dxa"/>
            </w:tcMar>
            <w:vAlign w:val="center"/>
          </w:tcPr>
          <w:p w14:paraId="1404F144"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73"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16-bit RISC</w:t>
            </w:r>
          </w:p>
        </w:tc>
      </w:tr>
      <w:tr w:rsidR="004C142F" w:rsidRPr="00FA1911" w14:paraId="055A0002" w14:textId="77777777" w:rsidTr="00BA3921">
        <w:tc>
          <w:tcPr>
            <w:tcW w:w="2510" w:type="dxa"/>
            <w:shd w:val="clear" w:color="auto" w:fill="C6D9F1" w:themeFill="text2" w:themeFillTint="33"/>
            <w:tcMar>
              <w:top w:w="100" w:type="dxa"/>
              <w:left w:w="100" w:type="dxa"/>
              <w:bottom w:w="100" w:type="dxa"/>
              <w:right w:w="100" w:type="dxa"/>
            </w:tcMar>
            <w:vAlign w:val="center"/>
          </w:tcPr>
          <w:p w14:paraId="081E5FF4" w14:textId="77777777" w:rsidR="004C142F" w:rsidRPr="00BE736D" w:rsidRDefault="00002B55" w:rsidP="008008DA">
            <w:pPr>
              <w:widowControl w:val="0"/>
              <w:spacing w:line="240" w:lineRule="auto"/>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Core Count</w:t>
            </w:r>
          </w:p>
        </w:tc>
        <w:tc>
          <w:tcPr>
            <w:tcW w:w="1408" w:type="dxa"/>
            <w:tcMar>
              <w:top w:w="100" w:type="dxa"/>
              <w:left w:w="100" w:type="dxa"/>
              <w:bottom w:w="100" w:type="dxa"/>
              <w:right w:w="100" w:type="dxa"/>
            </w:tcMar>
            <w:vAlign w:val="center"/>
          </w:tcPr>
          <w:p w14:paraId="1053B609" w14:textId="3BCB41D8" w:rsidR="004C142F" w:rsidRPr="00BE736D" w:rsidRDefault="00002B55">
            <w:pPr>
              <w:widowControl w:val="0"/>
              <w:spacing w:line="240" w:lineRule="auto"/>
              <w:jc w:val="center"/>
              <w:rPr>
                <w:rFonts w:asciiTheme="majorBidi" w:eastAsia="Times New Roman" w:hAnsiTheme="majorBidi" w:cstheme="majorBidi"/>
                <w:color w:val="000000" w:themeColor="text1"/>
                <w:lang w:val="en-US"/>
              </w:rPr>
              <w:pPrChange w:id="74"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lang w:val="en-US"/>
              </w:rPr>
              <w:t>Dual</w:t>
            </w:r>
            <w:r w:rsidR="1716BD09" w:rsidRPr="00BE736D">
              <w:rPr>
                <w:rFonts w:asciiTheme="majorBidi" w:eastAsia="Times New Roman" w:hAnsiTheme="majorBidi" w:cstheme="majorBidi"/>
                <w:color w:val="000000" w:themeColor="text1"/>
                <w:lang w:val="en-US"/>
              </w:rPr>
              <w:t xml:space="preserve"> </w:t>
            </w:r>
            <w:r w:rsidRPr="00BE736D">
              <w:rPr>
                <w:rFonts w:asciiTheme="majorBidi" w:eastAsia="Times New Roman" w:hAnsiTheme="majorBidi" w:cstheme="majorBidi"/>
                <w:color w:val="000000" w:themeColor="text1"/>
                <w:lang w:val="en-US"/>
              </w:rPr>
              <w:t>core</w:t>
            </w:r>
          </w:p>
        </w:tc>
        <w:tc>
          <w:tcPr>
            <w:tcW w:w="1584" w:type="dxa"/>
            <w:tcMar>
              <w:top w:w="100" w:type="dxa"/>
              <w:left w:w="100" w:type="dxa"/>
              <w:bottom w:w="100" w:type="dxa"/>
              <w:right w:w="100" w:type="dxa"/>
            </w:tcMar>
            <w:vAlign w:val="center"/>
          </w:tcPr>
          <w:p w14:paraId="767B390E" w14:textId="4A55F593" w:rsidR="004C142F" w:rsidRPr="00BE736D" w:rsidRDefault="00AD4400">
            <w:pPr>
              <w:widowControl w:val="0"/>
              <w:spacing w:line="240" w:lineRule="auto"/>
              <w:jc w:val="center"/>
              <w:rPr>
                <w:rFonts w:asciiTheme="majorBidi" w:eastAsia="Times New Roman" w:hAnsiTheme="majorBidi" w:cstheme="majorBidi"/>
                <w:color w:val="000000" w:themeColor="text1"/>
                <w:lang w:val="en-US"/>
              </w:rPr>
              <w:pPrChange w:id="75"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lang w:val="en-US"/>
              </w:rPr>
              <w:t>Single core</w:t>
            </w:r>
          </w:p>
        </w:tc>
        <w:tc>
          <w:tcPr>
            <w:tcW w:w="1584" w:type="dxa"/>
            <w:tcMar>
              <w:top w:w="100" w:type="dxa"/>
              <w:left w:w="100" w:type="dxa"/>
              <w:bottom w:w="100" w:type="dxa"/>
              <w:right w:w="100" w:type="dxa"/>
            </w:tcMar>
            <w:vAlign w:val="center"/>
          </w:tcPr>
          <w:p w14:paraId="7048BA5B" w14:textId="295C124E" w:rsidR="004C142F" w:rsidRPr="00BE736D" w:rsidRDefault="00002B55">
            <w:pPr>
              <w:widowControl w:val="0"/>
              <w:spacing w:line="240" w:lineRule="auto"/>
              <w:jc w:val="center"/>
              <w:rPr>
                <w:rFonts w:asciiTheme="majorBidi" w:eastAsia="Times New Roman" w:hAnsiTheme="majorBidi" w:cstheme="majorBidi"/>
                <w:color w:val="000000" w:themeColor="text1"/>
                <w:lang w:val="en-US"/>
              </w:rPr>
              <w:pPrChange w:id="76"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lang w:val="en-US"/>
              </w:rPr>
              <w:t>Single</w:t>
            </w:r>
            <w:r w:rsidR="1716BD09" w:rsidRPr="00BE736D">
              <w:rPr>
                <w:rFonts w:asciiTheme="majorBidi" w:eastAsia="Times New Roman" w:hAnsiTheme="majorBidi" w:cstheme="majorBidi"/>
                <w:color w:val="000000" w:themeColor="text1"/>
                <w:lang w:val="en-US"/>
              </w:rPr>
              <w:t xml:space="preserve"> </w:t>
            </w:r>
            <w:r w:rsidRPr="00BE736D">
              <w:rPr>
                <w:rFonts w:asciiTheme="majorBidi" w:eastAsia="Times New Roman" w:hAnsiTheme="majorBidi" w:cstheme="majorBidi"/>
                <w:color w:val="000000" w:themeColor="text1"/>
                <w:lang w:val="en-US"/>
              </w:rPr>
              <w:t>core</w:t>
            </w:r>
          </w:p>
        </w:tc>
        <w:tc>
          <w:tcPr>
            <w:tcW w:w="1584" w:type="dxa"/>
            <w:tcMar>
              <w:top w:w="100" w:type="dxa"/>
              <w:left w:w="100" w:type="dxa"/>
              <w:bottom w:w="100" w:type="dxa"/>
              <w:right w:w="100" w:type="dxa"/>
            </w:tcMar>
            <w:vAlign w:val="center"/>
          </w:tcPr>
          <w:p w14:paraId="31222108" w14:textId="236B7572" w:rsidR="004C142F" w:rsidRPr="00BE736D" w:rsidRDefault="00002B55">
            <w:pPr>
              <w:widowControl w:val="0"/>
              <w:spacing w:line="240" w:lineRule="auto"/>
              <w:jc w:val="center"/>
              <w:rPr>
                <w:rFonts w:asciiTheme="majorBidi" w:eastAsia="Times New Roman" w:hAnsiTheme="majorBidi" w:cstheme="majorBidi"/>
                <w:color w:val="000000" w:themeColor="text1"/>
                <w:lang w:val="en-US"/>
              </w:rPr>
              <w:pPrChange w:id="77"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lang w:val="en-US"/>
              </w:rPr>
              <w:t>Single</w:t>
            </w:r>
            <w:r w:rsidR="1716BD09" w:rsidRPr="00BE736D">
              <w:rPr>
                <w:rFonts w:asciiTheme="majorBidi" w:eastAsia="Times New Roman" w:hAnsiTheme="majorBidi" w:cstheme="majorBidi"/>
                <w:color w:val="000000" w:themeColor="text1"/>
                <w:lang w:val="en-US"/>
              </w:rPr>
              <w:t xml:space="preserve"> </w:t>
            </w:r>
            <w:r w:rsidRPr="00BE736D">
              <w:rPr>
                <w:rFonts w:asciiTheme="majorBidi" w:eastAsia="Times New Roman" w:hAnsiTheme="majorBidi" w:cstheme="majorBidi"/>
                <w:color w:val="000000" w:themeColor="text1"/>
                <w:lang w:val="en-US"/>
              </w:rPr>
              <w:t>core</w:t>
            </w:r>
          </w:p>
        </w:tc>
      </w:tr>
      <w:tr w:rsidR="004C142F" w:rsidRPr="00FA1911" w14:paraId="1D3A97D2" w14:textId="77777777" w:rsidTr="00BA3921">
        <w:tc>
          <w:tcPr>
            <w:tcW w:w="2510" w:type="dxa"/>
            <w:shd w:val="clear" w:color="auto" w:fill="C6D9F1" w:themeFill="text2" w:themeFillTint="33"/>
            <w:tcMar>
              <w:top w:w="100" w:type="dxa"/>
              <w:left w:w="100" w:type="dxa"/>
              <w:bottom w:w="100" w:type="dxa"/>
              <w:right w:w="100" w:type="dxa"/>
            </w:tcMar>
            <w:vAlign w:val="center"/>
          </w:tcPr>
          <w:p w14:paraId="68BF06DE" w14:textId="77777777" w:rsidR="004C142F" w:rsidRPr="00BE736D" w:rsidRDefault="00002B55" w:rsidP="008008DA">
            <w:pPr>
              <w:widowControl w:val="0"/>
              <w:spacing w:line="240" w:lineRule="auto"/>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Max Clock Speed</w:t>
            </w:r>
          </w:p>
        </w:tc>
        <w:tc>
          <w:tcPr>
            <w:tcW w:w="1408" w:type="dxa"/>
            <w:tcMar>
              <w:top w:w="100" w:type="dxa"/>
              <w:left w:w="100" w:type="dxa"/>
              <w:bottom w:w="100" w:type="dxa"/>
              <w:right w:w="100" w:type="dxa"/>
            </w:tcMar>
            <w:vAlign w:val="center"/>
          </w:tcPr>
          <w:p w14:paraId="0377710E"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78"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Up to 240 MHz</w:t>
            </w:r>
          </w:p>
        </w:tc>
        <w:tc>
          <w:tcPr>
            <w:tcW w:w="1584" w:type="dxa"/>
            <w:tcMar>
              <w:top w:w="100" w:type="dxa"/>
              <w:left w:w="100" w:type="dxa"/>
              <w:bottom w:w="100" w:type="dxa"/>
              <w:right w:w="100" w:type="dxa"/>
            </w:tcMar>
            <w:vAlign w:val="center"/>
          </w:tcPr>
          <w:p w14:paraId="1838E9F9" w14:textId="637207A0" w:rsidR="004C142F" w:rsidRPr="00BE736D" w:rsidRDefault="00002B55">
            <w:pPr>
              <w:widowControl w:val="0"/>
              <w:spacing w:line="240" w:lineRule="auto"/>
              <w:jc w:val="center"/>
              <w:rPr>
                <w:rFonts w:asciiTheme="majorBidi" w:eastAsia="Times New Roman" w:hAnsiTheme="majorBidi" w:cstheme="majorBidi"/>
                <w:color w:val="000000" w:themeColor="text1"/>
              </w:rPr>
              <w:pPrChange w:id="79"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16 MHz</w:t>
            </w:r>
          </w:p>
        </w:tc>
        <w:tc>
          <w:tcPr>
            <w:tcW w:w="1584" w:type="dxa"/>
            <w:tcMar>
              <w:top w:w="100" w:type="dxa"/>
              <w:left w:w="100" w:type="dxa"/>
              <w:bottom w:w="100" w:type="dxa"/>
              <w:right w:w="100" w:type="dxa"/>
            </w:tcMar>
            <w:vAlign w:val="center"/>
          </w:tcPr>
          <w:p w14:paraId="5A74BEA9"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80"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Up to 160MHz</w:t>
            </w:r>
          </w:p>
        </w:tc>
        <w:tc>
          <w:tcPr>
            <w:tcW w:w="1584" w:type="dxa"/>
            <w:tcMar>
              <w:top w:w="100" w:type="dxa"/>
              <w:left w:w="100" w:type="dxa"/>
              <w:bottom w:w="100" w:type="dxa"/>
              <w:right w:w="100" w:type="dxa"/>
            </w:tcMar>
            <w:vAlign w:val="center"/>
          </w:tcPr>
          <w:p w14:paraId="4BC344FE"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81"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1-25 MHz</w:t>
            </w:r>
          </w:p>
        </w:tc>
      </w:tr>
      <w:tr w:rsidR="004C142F" w:rsidRPr="00FA1911" w14:paraId="08924C62" w14:textId="77777777" w:rsidTr="00BA3921">
        <w:tc>
          <w:tcPr>
            <w:tcW w:w="2510" w:type="dxa"/>
            <w:shd w:val="clear" w:color="auto" w:fill="C6D9F1" w:themeFill="text2" w:themeFillTint="33"/>
            <w:tcMar>
              <w:top w:w="100" w:type="dxa"/>
              <w:left w:w="100" w:type="dxa"/>
              <w:bottom w:w="100" w:type="dxa"/>
              <w:right w:w="100" w:type="dxa"/>
            </w:tcMar>
            <w:vAlign w:val="center"/>
          </w:tcPr>
          <w:p w14:paraId="6BDF1B11" w14:textId="77777777" w:rsidR="004C142F" w:rsidRPr="00BE736D" w:rsidRDefault="00002B55" w:rsidP="008008DA">
            <w:pPr>
              <w:widowControl w:val="0"/>
              <w:spacing w:line="240" w:lineRule="auto"/>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SRAM</w:t>
            </w:r>
          </w:p>
        </w:tc>
        <w:tc>
          <w:tcPr>
            <w:tcW w:w="1408" w:type="dxa"/>
            <w:tcMar>
              <w:top w:w="100" w:type="dxa"/>
              <w:left w:w="100" w:type="dxa"/>
              <w:bottom w:w="100" w:type="dxa"/>
              <w:right w:w="100" w:type="dxa"/>
            </w:tcMar>
            <w:vAlign w:val="center"/>
          </w:tcPr>
          <w:p w14:paraId="691E5BD3"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82"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~512 KB</w:t>
            </w:r>
          </w:p>
        </w:tc>
        <w:tc>
          <w:tcPr>
            <w:tcW w:w="1584" w:type="dxa"/>
            <w:tcMar>
              <w:top w:w="100" w:type="dxa"/>
              <w:left w:w="100" w:type="dxa"/>
              <w:bottom w:w="100" w:type="dxa"/>
              <w:right w:w="100" w:type="dxa"/>
            </w:tcMar>
            <w:vAlign w:val="center"/>
          </w:tcPr>
          <w:p w14:paraId="4CB5A935"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83"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2 KB</w:t>
            </w:r>
          </w:p>
        </w:tc>
        <w:tc>
          <w:tcPr>
            <w:tcW w:w="1584" w:type="dxa"/>
            <w:tcMar>
              <w:top w:w="100" w:type="dxa"/>
              <w:left w:w="100" w:type="dxa"/>
              <w:bottom w:w="100" w:type="dxa"/>
              <w:right w:w="100" w:type="dxa"/>
            </w:tcMar>
            <w:vAlign w:val="center"/>
          </w:tcPr>
          <w:p w14:paraId="7029443F"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84"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~400 KB</w:t>
            </w:r>
          </w:p>
        </w:tc>
        <w:tc>
          <w:tcPr>
            <w:tcW w:w="1584" w:type="dxa"/>
            <w:tcMar>
              <w:top w:w="100" w:type="dxa"/>
              <w:left w:w="100" w:type="dxa"/>
              <w:bottom w:w="100" w:type="dxa"/>
              <w:right w:w="100" w:type="dxa"/>
            </w:tcMar>
            <w:vAlign w:val="center"/>
          </w:tcPr>
          <w:p w14:paraId="7A2C1799"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85"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2-64KB</w:t>
            </w:r>
          </w:p>
        </w:tc>
      </w:tr>
      <w:tr w:rsidR="004C142F" w:rsidRPr="00FA1911" w14:paraId="2AD5C87E" w14:textId="77777777" w:rsidTr="00BA3921">
        <w:tc>
          <w:tcPr>
            <w:tcW w:w="2510" w:type="dxa"/>
            <w:shd w:val="clear" w:color="auto" w:fill="C6D9F1" w:themeFill="text2" w:themeFillTint="33"/>
            <w:tcMar>
              <w:top w:w="100" w:type="dxa"/>
              <w:left w:w="100" w:type="dxa"/>
              <w:bottom w:w="100" w:type="dxa"/>
              <w:right w:w="100" w:type="dxa"/>
            </w:tcMar>
            <w:vAlign w:val="center"/>
          </w:tcPr>
          <w:p w14:paraId="6F89128E" w14:textId="77777777" w:rsidR="004C142F" w:rsidRPr="00BE736D" w:rsidRDefault="00002B55" w:rsidP="008008DA">
            <w:pPr>
              <w:widowControl w:val="0"/>
              <w:spacing w:line="240" w:lineRule="auto"/>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Touchscreen Support</w:t>
            </w:r>
          </w:p>
        </w:tc>
        <w:tc>
          <w:tcPr>
            <w:tcW w:w="1408" w:type="dxa"/>
            <w:tcMar>
              <w:top w:w="100" w:type="dxa"/>
              <w:left w:w="100" w:type="dxa"/>
              <w:bottom w:w="100" w:type="dxa"/>
              <w:right w:w="100" w:type="dxa"/>
            </w:tcMar>
            <w:vAlign w:val="center"/>
          </w:tcPr>
          <w:p w14:paraId="7899D24F"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86"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Yes</w:t>
            </w:r>
          </w:p>
        </w:tc>
        <w:tc>
          <w:tcPr>
            <w:tcW w:w="1584" w:type="dxa"/>
            <w:tcMar>
              <w:top w:w="100" w:type="dxa"/>
              <w:left w:w="100" w:type="dxa"/>
              <w:bottom w:w="100" w:type="dxa"/>
              <w:right w:w="100" w:type="dxa"/>
            </w:tcMar>
            <w:vAlign w:val="center"/>
          </w:tcPr>
          <w:p w14:paraId="4026234D"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87"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No</w:t>
            </w:r>
          </w:p>
        </w:tc>
        <w:tc>
          <w:tcPr>
            <w:tcW w:w="1584" w:type="dxa"/>
            <w:tcMar>
              <w:top w:w="100" w:type="dxa"/>
              <w:left w:w="100" w:type="dxa"/>
              <w:bottom w:w="100" w:type="dxa"/>
              <w:right w:w="100" w:type="dxa"/>
            </w:tcMar>
            <w:vAlign w:val="center"/>
          </w:tcPr>
          <w:p w14:paraId="12250B88"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88"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Limited</w:t>
            </w:r>
          </w:p>
        </w:tc>
        <w:tc>
          <w:tcPr>
            <w:tcW w:w="1584" w:type="dxa"/>
            <w:tcMar>
              <w:top w:w="100" w:type="dxa"/>
              <w:left w:w="100" w:type="dxa"/>
              <w:bottom w:w="100" w:type="dxa"/>
              <w:right w:w="100" w:type="dxa"/>
            </w:tcMar>
            <w:vAlign w:val="center"/>
          </w:tcPr>
          <w:p w14:paraId="3238099E"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89"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No</w:t>
            </w:r>
          </w:p>
        </w:tc>
      </w:tr>
      <w:tr w:rsidR="004C142F" w:rsidRPr="00FA1911" w14:paraId="3E49027B" w14:textId="77777777" w:rsidTr="00BA3921">
        <w:tc>
          <w:tcPr>
            <w:tcW w:w="2510" w:type="dxa"/>
            <w:shd w:val="clear" w:color="auto" w:fill="C6D9F1" w:themeFill="text2" w:themeFillTint="33"/>
            <w:tcMar>
              <w:top w:w="100" w:type="dxa"/>
              <w:left w:w="100" w:type="dxa"/>
              <w:bottom w:w="100" w:type="dxa"/>
              <w:right w:w="100" w:type="dxa"/>
            </w:tcMar>
            <w:vAlign w:val="center"/>
          </w:tcPr>
          <w:p w14:paraId="6679584C" w14:textId="77777777" w:rsidR="004C142F" w:rsidRPr="00BE736D" w:rsidRDefault="00002B55" w:rsidP="008008DA">
            <w:pPr>
              <w:widowControl w:val="0"/>
              <w:spacing w:line="240" w:lineRule="auto"/>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Internal RF Component</w:t>
            </w:r>
          </w:p>
        </w:tc>
        <w:tc>
          <w:tcPr>
            <w:tcW w:w="1408" w:type="dxa"/>
            <w:tcMar>
              <w:top w:w="100" w:type="dxa"/>
              <w:left w:w="100" w:type="dxa"/>
              <w:bottom w:w="100" w:type="dxa"/>
              <w:right w:w="100" w:type="dxa"/>
            </w:tcMar>
            <w:vAlign w:val="center"/>
          </w:tcPr>
          <w:p w14:paraId="583D433C"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90"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Yes</w:t>
            </w:r>
          </w:p>
        </w:tc>
        <w:tc>
          <w:tcPr>
            <w:tcW w:w="1584" w:type="dxa"/>
            <w:tcMar>
              <w:top w:w="100" w:type="dxa"/>
              <w:left w:w="100" w:type="dxa"/>
              <w:bottom w:w="100" w:type="dxa"/>
              <w:right w:w="100" w:type="dxa"/>
            </w:tcMar>
            <w:vAlign w:val="center"/>
          </w:tcPr>
          <w:p w14:paraId="414936A7"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91"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No</w:t>
            </w:r>
          </w:p>
        </w:tc>
        <w:tc>
          <w:tcPr>
            <w:tcW w:w="1584" w:type="dxa"/>
            <w:tcMar>
              <w:top w:w="100" w:type="dxa"/>
              <w:left w:w="100" w:type="dxa"/>
              <w:bottom w:w="100" w:type="dxa"/>
              <w:right w:w="100" w:type="dxa"/>
            </w:tcMar>
            <w:vAlign w:val="center"/>
          </w:tcPr>
          <w:p w14:paraId="30C2870D"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92"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Yes</w:t>
            </w:r>
          </w:p>
        </w:tc>
        <w:tc>
          <w:tcPr>
            <w:tcW w:w="1584" w:type="dxa"/>
            <w:tcMar>
              <w:top w:w="100" w:type="dxa"/>
              <w:left w:w="100" w:type="dxa"/>
              <w:bottom w:w="100" w:type="dxa"/>
              <w:right w:w="100" w:type="dxa"/>
            </w:tcMar>
            <w:vAlign w:val="center"/>
          </w:tcPr>
          <w:p w14:paraId="31C3C428"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93"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No</w:t>
            </w:r>
          </w:p>
        </w:tc>
      </w:tr>
      <w:tr w:rsidR="004C142F" w:rsidRPr="00FA1911" w14:paraId="332A585A" w14:textId="77777777" w:rsidTr="00BA3921">
        <w:tc>
          <w:tcPr>
            <w:tcW w:w="2510" w:type="dxa"/>
            <w:shd w:val="clear" w:color="auto" w:fill="C6D9F1" w:themeFill="text2" w:themeFillTint="33"/>
            <w:tcMar>
              <w:top w:w="100" w:type="dxa"/>
              <w:left w:w="100" w:type="dxa"/>
              <w:bottom w:w="100" w:type="dxa"/>
              <w:right w:w="100" w:type="dxa"/>
            </w:tcMar>
            <w:vAlign w:val="center"/>
          </w:tcPr>
          <w:p w14:paraId="11F0FB42" w14:textId="77777777" w:rsidR="004C142F" w:rsidRPr="00BE736D" w:rsidRDefault="00002B55" w:rsidP="008008DA">
            <w:pPr>
              <w:widowControl w:val="0"/>
              <w:spacing w:line="240" w:lineRule="auto"/>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Coding Environment</w:t>
            </w:r>
          </w:p>
        </w:tc>
        <w:tc>
          <w:tcPr>
            <w:tcW w:w="1408" w:type="dxa"/>
            <w:tcMar>
              <w:top w:w="100" w:type="dxa"/>
              <w:left w:w="100" w:type="dxa"/>
              <w:bottom w:w="100" w:type="dxa"/>
              <w:right w:w="100" w:type="dxa"/>
            </w:tcMar>
            <w:vAlign w:val="center"/>
          </w:tcPr>
          <w:p w14:paraId="64E3CCE5"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94"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Arduino/ESP-IDF</w:t>
            </w:r>
          </w:p>
        </w:tc>
        <w:tc>
          <w:tcPr>
            <w:tcW w:w="1584" w:type="dxa"/>
            <w:tcMar>
              <w:top w:w="100" w:type="dxa"/>
              <w:left w:w="100" w:type="dxa"/>
              <w:bottom w:w="100" w:type="dxa"/>
              <w:right w:w="100" w:type="dxa"/>
            </w:tcMar>
            <w:vAlign w:val="center"/>
          </w:tcPr>
          <w:p w14:paraId="123856B2"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95"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Arduino</w:t>
            </w:r>
          </w:p>
        </w:tc>
        <w:tc>
          <w:tcPr>
            <w:tcW w:w="1584" w:type="dxa"/>
            <w:tcMar>
              <w:top w:w="100" w:type="dxa"/>
              <w:left w:w="100" w:type="dxa"/>
              <w:bottom w:w="100" w:type="dxa"/>
              <w:right w:w="100" w:type="dxa"/>
            </w:tcMar>
            <w:vAlign w:val="center"/>
          </w:tcPr>
          <w:p w14:paraId="1662948D"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96"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Arduino/ESP-IDF</w:t>
            </w:r>
          </w:p>
        </w:tc>
        <w:tc>
          <w:tcPr>
            <w:tcW w:w="1584" w:type="dxa"/>
            <w:tcMar>
              <w:top w:w="100" w:type="dxa"/>
              <w:left w:w="100" w:type="dxa"/>
              <w:bottom w:w="100" w:type="dxa"/>
              <w:right w:w="100" w:type="dxa"/>
            </w:tcMar>
            <w:vAlign w:val="center"/>
          </w:tcPr>
          <w:p w14:paraId="5EE9AD4D" w14:textId="77777777" w:rsidR="004C142F" w:rsidRPr="00BE736D" w:rsidRDefault="00002B55">
            <w:pPr>
              <w:widowControl w:val="0"/>
              <w:spacing w:line="240" w:lineRule="auto"/>
              <w:jc w:val="center"/>
              <w:rPr>
                <w:rFonts w:asciiTheme="majorBidi" w:eastAsia="Times New Roman" w:hAnsiTheme="majorBidi" w:cstheme="majorBidi"/>
                <w:color w:val="000000" w:themeColor="text1"/>
              </w:rPr>
              <w:pPrChange w:id="97" w:author="Nicholas Newman" w:date="2026-02-04T18:32:00Z" w16du:dateUtc="2026-02-04T23:32:00Z">
                <w:pPr>
                  <w:widowControl w:val="0"/>
                  <w:spacing w:line="240" w:lineRule="auto"/>
                </w:pPr>
              </w:pPrChange>
            </w:pPr>
            <w:r w:rsidRPr="00BE736D">
              <w:rPr>
                <w:rFonts w:asciiTheme="majorBidi" w:eastAsia="Times New Roman" w:hAnsiTheme="majorBidi" w:cstheme="majorBidi"/>
                <w:color w:val="000000" w:themeColor="text1"/>
              </w:rPr>
              <w:t>CSS</w:t>
            </w:r>
          </w:p>
          <w:p w14:paraId="45AA5922" w14:textId="77777777" w:rsidR="004C142F" w:rsidRPr="00BE736D" w:rsidRDefault="004C142F">
            <w:pPr>
              <w:widowControl w:val="0"/>
              <w:spacing w:line="240" w:lineRule="auto"/>
              <w:jc w:val="center"/>
              <w:rPr>
                <w:rFonts w:asciiTheme="majorBidi" w:eastAsia="Times New Roman" w:hAnsiTheme="majorBidi" w:cstheme="majorBidi"/>
                <w:color w:val="000000" w:themeColor="text1"/>
              </w:rPr>
              <w:pPrChange w:id="98" w:author="Nicholas Newman" w:date="2026-02-04T18:32:00Z" w16du:dateUtc="2026-02-04T23:32:00Z">
                <w:pPr>
                  <w:widowControl w:val="0"/>
                  <w:spacing w:line="240" w:lineRule="auto"/>
                </w:pPr>
              </w:pPrChange>
            </w:pPr>
          </w:p>
        </w:tc>
      </w:tr>
    </w:tbl>
    <w:p w14:paraId="7A8C36DB" w14:textId="77777777" w:rsidR="004C142F" w:rsidRPr="00BE736D" w:rsidRDefault="00002B55" w:rsidP="00776803">
      <w:pPr>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 xml:space="preserve">          </w:t>
      </w:r>
    </w:p>
    <w:p w14:paraId="2A6400ED" w14:textId="7BD3714F" w:rsidR="003A31FF" w:rsidRPr="00BE736D" w:rsidRDefault="00002B55">
      <w:pPr>
        <w:spacing w:line="240" w:lineRule="auto"/>
        <w:ind w:firstLine="720"/>
        <w:jc w:val="both"/>
        <w:rPr>
          <w:rFonts w:asciiTheme="majorBidi" w:eastAsia="Times New Roman" w:hAnsiTheme="majorBidi" w:cstheme="majorBidi"/>
          <w:color w:val="000000" w:themeColor="text1"/>
          <w:lang w:val="en-US"/>
        </w:rPr>
        <w:pPrChange w:id="99" w:author="Nicholas Newman" w:date="2026-02-04T18:30:00Z" w16du:dateUtc="2026-02-04T23:30:00Z">
          <w:pPr>
            <w:spacing w:line="240" w:lineRule="auto"/>
            <w:ind w:firstLine="720"/>
          </w:pPr>
        </w:pPrChange>
      </w:pPr>
      <w:r w:rsidRPr="00BE736D">
        <w:rPr>
          <w:rFonts w:asciiTheme="majorBidi" w:eastAsia="Times New Roman" w:hAnsiTheme="majorBidi" w:cstheme="majorBidi"/>
          <w:color w:val="000000" w:themeColor="text1"/>
          <w:lang w:val="en-US"/>
        </w:rPr>
        <w:t>The design requirements are to have two different types of PCB. The first one will be the main hub where the MCU will be responsible for managing the touchscreen user interface, system control logic, and coordination of communication with the distributed nodes. This board serves as the primary point of interaction for the user and must support real-time display updates, touch input processing, and packet framing for data transmission to the RF subsystem</w:t>
      </w:r>
      <w:r w:rsidR="00707888" w:rsidRPr="00BE736D">
        <w:rPr>
          <w:rFonts w:asciiTheme="majorBidi" w:eastAsia="Times New Roman" w:hAnsiTheme="majorBidi" w:cstheme="majorBidi"/>
          <w:color w:val="000000" w:themeColor="text1"/>
          <w:lang w:val="en-US"/>
        </w:rPr>
        <w:t>.</w:t>
      </w:r>
    </w:p>
    <w:p w14:paraId="3C1F6698" w14:textId="7B193CD3" w:rsidR="004C142F" w:rsidRPr="00BE736D" w:rsidRDefault="00002B55">
      <w:pPr>
        <w:spacing w:line="240" w:lineRule="auto"/>
        <w:ind w:firstLine="720"/>
        <w:jc w:val="both"/>
        <w:rPr>
          <w:rFonts w:asciiTheme="majorBidi" w:eastAsia="Times New Roman" w:hAnsiTheme="majorBidi" w:cstheme="majorBidi"/>
          <w:color w:val="000000" w:themeColor="text1"/>
          <w:lang w:val="en-US"/>
        </w:rPr>
        <w:pPrChange w:id="100" w:author="Nicholas Newman" w:date="2026-02-04T18:30:00Z" w16du:dateUtc="2026-02-04T23:30:00Z">
          <w:pPr>
            <w:spacing w:line="240" w:lineRule="auto"/>
          </w:pPr>
        </w:pPrChange>
      </w:pPr>
      <w:r w:rsidRPr="00BE736D">
        <w:rPr>
          <w:rFonts w:asciiTheme="majorBidi" w:eastAsia="Times New Roman" w:hAnsiTheme="majorBidi" w:cstheme="majorBidi"/>
          <w:color w:val="000000" w:themeColor="text1"/>
          <w:lang w:val="en-US"/>
        </w:rPr>
        <w:t>The second type of PCB will be the distributed node, which is designed for simpler functionality</w:t>
      </w:r>
      <w:r w:rsidR="00AD4400" w:rsidRPr="00BE736D">
        <w:rPr>
          <w:rFonts w:asciiTheme="majorBidi" w:eastAsia="Times New Roman" w:hAnsiTheme="majorBidi" w:cstheme="majorBidi"/>
          <w:color w:val="000000" w:themeColor="text1"/>
          <w:lang w:val="en-US"/>
        </w:rPr>
        <w:t>, and will have a simpler MCU to do the digital tasks on the PCB</w:t>
      </w:r>
      <w:r w:rsidRPr="00BE736D">
        <w:rPr>
          <w:rFonts w:asciiTheme="majorBidi" w:eastAsia="Times New Roman" w:hAnsiTheme="majorBidi" w:cstheme="majorBidi"/>
          <w:color w:val="000000" w:themeColor="text1"/>
          <w:lang w:val="en-US"/>
        </w:rPr>
        <w:t xml:space="preserve">. Each node is responsible for generating and sampling digital </w:t>
      </w:r>
      <w:r w:rsidR="0006478B" w:rsidRPr="00BE736D">
        <w:rPr>
          <w:rFonts w:asciiTheme="majorBidi" w:eastAsia="Times New Roman" w:hAnsiTheme="majorBidi" w:cstheme="majorBidi"/>
          <w:color w:val="000000" w:themeColor="text1"/>
          <w:lang w:val="en-US"/>
        </w:rPr>
        <w:t>bit streams</w:t>
      </w:r>
      <w:r w:rsidRPr="00BE736D">
        <w:rPr>
          <w:rFonts w:asciiTheme="majorBidi" w:eastAsia="Times New Roman" w:hAnsiTheme="majorBidi" w:cstheme="majorBidi"/>
          <w:color w:val="000000" w:themeColor="text1"/>
          <w:lang w:val="en-US"/>
        </w:rPr>
        <w:t xml:space="preserve"> for the custom RF subsystem, as well as handling basic input and output operations such as buttons and LEDs. These tasks require reliable timing and GPIO control but do not demand significant computational resources or graphical capabilities.</w:t>
      </w:r>
    </w:p>
    <w:p w14:paraId="43D94165" w14:textId="77777777" w:rsidR="003A31FF" w:rsidRPr="00BE736D" w:rsidRDefault="003A31FF" w:rsidP="00931D3B">
      <w:pPr>
        <w:spacing w:line="240" w:lineRule="auto"/>
        <w:rPr>
          <w:ins w:id="101" w:author="Nicholas Newman" w:date="2026-02-04T18:30:00Z" w16du:dateUtc="2026-02-04T23:30:00Z"/>
          <w:rFonts w:asciiTheme="majorBidi" w:eastAsia="Times New Roman" w:hAnsiTheme="majorBidi" w:cstheme="majorBidi"/>
          <w:color w:val="000000" w:themeColor="text1"/>
          <w:sz w:val="28"/>
          <w:szCs w:val="28"/>
        </w:rPr>
      </w:pPr>
      <w:ins w:id="102" w:author="Nicholas Newman" w:date="2026-02-04T18:30:00Z" w16du:dateUtc="2026-02-04T23:30:00Z">
        <w:r w:rsidRPr="00BE736D">
          <w:rPr>
            <w:rFonts w:asciiTheme="majorBidi" w:eastAsia="Times New Roman" w:hAnsiTheme="majorBidi" w:cstheme="majorBidi"/>
            <w:color w:val="000000" w:themeColor="text1"/>
          </w:rPr>
          <w:br w:type="page"/>
        </w:r>
      </w:ins>
    </w:p>
    <w:p w14:paraId="35CFA2E8" w14:textId="79942841" w:rsidR="004C142F" w:rsidRPr="00BE736D" w:rsidRDefault="00002B55">
      <w:pPr>
        <w:pStyle w:val="Heading3"/>
        <w:spacing w:line="240" w:lineRule="auto"/>
        <w:jc w:val="both"/>
        <w:rPr>
          <w:rFonts w:asciiTheme="majorBidi" w:eastAsia="Times New Roman" w:hAnsiTheme="majorBidi" w:cstheme="majorBidi"/>
          <w:b/>
          <w:bCs/>
          <w:color w:val="000000" w:themeColor="text1"/>
        </w:rPr>
        <w:pPrChange w:id="103" w:author="Nicholas Newman" w:date="2026-02-04T18:33:00Z" w16du:dateUtc="2026-02-04T23:33:00Z">
          <w:pPr>
            <w:pStyle w:val="Heading3"/>
            <w:spacing w:line="240" w:lineRule="auto"/>
          </w:pPr>
        </w:pPrChange>
      </w:pPr>
      <w:bookmarkStart w:id="104" w:name="_Toc222308007"/>
      <w:r w:rsidRPr="00BE736D">
        <w:rPr>
          <w:rFonts w:asciiTheme="majorBidi" w:eastAsia="Times New Roman" w:hAnsiTheme="majorBidi" w:cstheme="majorBidi"/>
          <w:color w:val="000000" w:themeColor="text1"/>
        </w:rPr>
        <w:t>Final Decision</w:t>
      </w:r>
      <w:r w:rsidR="6AA37346" w:rsidRPr="00BE736D">
        <w:rPr>
          <w:rFonts w:asciiTheme="majorBidi" w:eastAsia="Times New Roman" w:hAnsiTheme="majorBidi" w:cstheme="majorBidi"/>
          <w:color w:val="000000" w:themeColor="text1"/>
        </w:rPr>
        <w:t xml:space="preserve">: </w:t>
      </w:r>
      <w:r w:rsidRPr="00BE736D">
        <w:rPr>
          <w:rFonts w:asciiTheme="majorBidi" w:eastAsia="Times New Roman" w:hAnsiTheme="majorBidi" w:cstheme="majorBidi"/>
          <w:color w:val="000000" w:themeColor="text1"/>
        </w:rPr>
        <w:t>ESP32-S3 for Main Hub</w:t>
      </w:r>
      <w:r w:rsidR="7F8204CF" w:rsidRPr="00BE736D">
        <w:rPr>
          <w:rFonts w:asciiTheme="majorBidi" w:eastAsia="Times New Roman" w:hAnsiTheme="majorBidi" w:cstheme="majorBidi"/>
          <w:color w:val="000000" w:themeColor="text1"/>
        </w:rPr>
        <w:t xml:space="preserve"> and ESP32-C3 for Distributed Nodes</w:t>
      </w:r>
      <w:bookmarkEnd w:id="104"/>
    </w:p>
    <w:p w14:paraId="760A6814" w14:textId="146C58E3" w:rsidR="004C142F" w:rsidRPr="00BE736D" w:rsidRDefault="00002B55">
      <w:pPr>
        <w:spacing w:before="240" w:after="240" w:line="240" w:lineRule="auto"/>
        <w:ind w:firstLine="720"/>
        <w:jc w:val="both"/>
        <w:rPr>
          <w:rFonts w:asciiTheme="majorBidi" w:eastAsia="Times New Roman" w:hAnsiTheme="majorBidi" w:cstheme="majorBidi"/>
          <w:color w:val="000000" w:themeColor="text1"/>
        </w:rPr>
        <w:pPrChange w:id="105" w:author="Nicholas Newman" w:date="2026-02-04T18:33:00Z" w16du:dateUtc="2026-02-04T23:33:00Z">
          <w:pPr>
            <w:spacing w:before="240" w:after="240" w:line="240" w:lineRule="auto"/>
            <w:ind w:firstLine="720"/>
          </w:pPr>
        </w:pPrChange>
      </w:pPr>
      <w:r w:rsidRPr="00BE736D">
        <w:rPr>
          <w:rFonts w:asciiTheme="majorBidi" w:eastAsia="Times New Roman" w:hAnsiTheme="majorBidi" w:cstheme="majorBidi"/>
          <w:color w:val="000000" w:themeColor="text1"/>
          <w:lang w:val="en-US"/>
        </w:rPr>
        <w:t>The ESP32-S3 is selected as the primary microcontroller for the central hub. While the internal wireless capabilities of the ESP32-S3 are not used for RF transmission in this project, the device remains a strong choice due to its system-level capabilities.</w:t>
      </w:r>
      <w:r w:rsidR="51B5D4C9" w:rsidRPr="00BE736D">
        <w:rPr>
          <w:rFonts w:asciiTheme="majorBidi" w:eastAsia="Times New Roman" w:hAnsiTheme="majorBidi" w:cstheme="majorBidi"/>
          <w:color w:val="000000" w:themeColor="text1"/>
          <w:lang w:val="en-US"/>
        </w:rPr>
        <w:t xml:space="preserve"> </w:t>
      </w:r>
      <w:r w:rsidRPr="00BE736D">
        <w:rPr>
          <w:rFonts w:asciiTheme="majorBidi" w:eastAsia="Times New Roman" w:hAnsiTheme="majorBidi" w:cstheme="majorBidi"/>
          <w:color w:val="000000" w:themeColor="text1"/>
        </w:rPr>
        <w:t>Key reasons for selecting the ESP32-S3 include:</w:t>
      </w:r>
    </w:p>
    <w:p w14:paraId="0847AC7F" w14:textId="77777777" w:rsidR="004C142F" w:rsidRPr="00BE736D" w:rsidRDefault="00002B55">
      <w:pPr>
        <w:pStyle w:val="ListParagraph"/>
        <w:numPr>
          <w:ilvl w:val="0"/>
          <w:numId w:val="2"/>
        </w:numPr>
        <w:spacing w:before="240" w:line="240" w:lineRule="auto"/>
        <w:jc w:val="both"/>
        <w:rPr>
          <w:rFonts w:asciiTheme="majorBidi" w:eastAsia="Times New Roman" w:hAnsiTheme="majorBidi" w:cstheme="majorBidi"/>
          <w:color w:val="000000" w:themeColor="text1"/>
        </w:rPr>
        <w:pPrChange w:id="106" w:author="Nicholas Newman" w:date="2026-02-04T18:33:00Z" w16du:dateUtc="2026-02-04T23:33:00Z">
          <w:pPr>
            <w:pStyle w:val="ListParagraph"/>
            <w:numPr>
              <w:numId w:val="2"/>
            </w:numPr>
            <w:spacing w:before="240" w:line="240" w:lineRule="auto"/>
            <w:ind w:hanging="360"/>
          </w:pPr>
        </w:pPrChange>
      </w:pPr>
      <w:r w:rsidRPr="00BE736D">
        <w:rPr>
          <w:rFonts w:asciiTheme="majorBidi" w:eastAsia="Times New Roman" w:hAnsiTheme="majorBidi" w:cstheme="majorBidi"/>
          <w:color w:val="000000" w:themeColor="text1"/>
        </w:rPr>
        <w:t>Sufficient processing power and memory to support a graphical touchscreen interface</w:t>
      </w:r>
    </w:p>
    <w:p w14:paraId="40B146E6" w14:textId="77777777" w:rsidR="004C142F" w:rsidRPr="00BE736D" w:rsidRDefault="00002B55">
      <w:pPr>
        <w:pStyle w:val="ListParagraph"/>
        <w:numPr>
          <w:ilvl w:val="0"/>
          <w:numId w:val="2"/>
        </w:numPr>
        <w:spacing w:line="240" w:lineRule="auto"/>
        <w:jc w:val="both"/>
        <w:rPr>
          <w:rFonts w:asciiTheme="majorBidi" w:eastAsia="Times New Roman" w:hAnsiTheme="majorBidi" w:cstheme="majorBidi"/>
          <w:color w:val="000000" w:themeColor="text1"/>
        </w:rPr>
        <w:pPrChange w:id="107" w:author="Nicholas Newman" w:date="2026-02-04T18:33:00Z" w16du:dateUtc="2026-02-04T23:33:00Z">
          <w:pPr>
            <w:pStyle w:val="ListParagraph"/>
            <w:numPr>
              <w:numId w:val="2"/>
            </w:numPr>
            <w:spacing w:line="240" w:lineRule="auto"/>
            <w:ind w:hanging="360"/>
          </w:pPr>
        </w:pPrChange>
      </w:pPr>
      <w:r w:rsidRPr="00BE736D">
        <w:rPr>
          <w:rFonts w:asciiTheme="majorBidi" w:eastAsia="Times New Roman" w:hAnsiTheme="majorBidi" w:cstheme="majorBidi"/>
          <w:color w:val="000000" w:themeColor="text1"/>
        </w:rPr>
        <w:t>High-speed SPI and DMA support for efficient display updates</w:t>
      </w:r>
    </w:p>
    <w:p w14:paraId="6BF9B952" w14:textId="77777777" w:rsidR="004C142F" w:rsidRPr="00BE736D" w:rsidRDefault="00002B55">
      <w:pPr>
        <w:pStyle w:val="ListParagraph"/>
        <w:numPr>
          <w:ilvl w:val="0"/>
          <w:numId w:val="2"/>
        </w:numPr>
        <w:spacing w:line="240" w:lineRule="auto"/>
        <w:jc w:val="both"/>
        <w:rPr>
          <w:rFonts w:asciiTheme="majorBidi" w:eastAsia="Times New Roman" w:hAnsiTheme="majorBidi" w:cstheme="majorBidi"/>
          <w:color w:val="000000" w:themeColor="text1"/>
        </w:rPr>
        <w:pPrChange w:id="108" w:author="Nicholas Newman" w:date="2026-02-04T18:33:00Z" w16du:dateUtc="2026-02-04T23:33:00Z">
          <w:pPr>
            <w:pStyle w:val="ListParagraph"/>
            <w:numPr>
              <w:numId w:val="2"/>
            </w:numPr>
            <w:spacing w:line="240" w:lineRule="auto"/>
            <w:ind w:hanging="360"/>
          </w:pPr>
        </w:pPrChange>
      </w:pPr>
      <w:r w:rsidRPr="00BE736D">
        <w:rPr>
          <w:rFonts w:asciiTheme="majorBidi" w:eastAsia="Times New Roman" w:hAnsiTheme="majorBidi" w:cstheme="majorBidi"/>
          <w:color w:val="000000" w:themeColor="text1"/>
        </w:rPr>
        <w:t>Dual-core architecture enabling separation of user interface tasks and communication logic</w:t>
      </w:r>
    </w:p>
    <w:p w14:paraId="664781D6" w14:textId="77777777" w:rsidR="004C142F" w:rsidRPr="00BE736D" w:rsidRDefault="00002B55">
      <w:pPr>
        <w:pStyle w:val="ListParagraph"/>
        <w:numPr>
          <w:ilvl w:val="0"/>
          <w:numId w:val="2"/>
        </w:numPr>
        <w:spacing w:after="240" w:line="240" w:lineRule="auto"/>
        <w:jc w:val="both"/>
        <w:rPr>
          <w:rFonts w:asciiTheme="majorBidi" w:eastAsia="Times New Roman" w:hAnsiTheme="majorBidi" w:cstheme="majorBidi"/>
          <w:color w:val="000000" w:themeColor="text1"/>
        </w:rPr>
        <w:pPrChange w:id="109" w:author="Nicholas Newman" w:date="2026-02-04T18:33:00Z" w16du:dateUtc="2026-02-04T23:33:00Z">
          <w:pPr>
            <w:pStyle w:val="ListParagraph"/>
            <w:numPr>
              <w:numId w:val="2"/>
            </w:numPr>
            <w:spacing w:after="240" w:line="240" w:lineRule="auto"/>
            <w:ind w:hanging="360"/>
          </w:pPr>
        </w:pPrChange>
      </w:pPr>
      <w:r w:rsidRPr="00BE736D">
        <w:rPr>
          <w:rFonts w:asciiTheme="majorBidi" w:eastAsia="Times New Roman" w:hAnsiTheme="majorBidi" w:cstheme="majorBidi"/>
          <w:color w:val="000000" w:themeColor="text1"/>
        </w:rPr>
        <w:t>Strong development ecosystem and long-term support</w:t>
      </w:r>
    </w:p>
    <w:p w14:paraId="020E828C" w14:textId="333823EB" w:rsidR="00002B55" w:rsidRPr="00BE736D" w:rsidRDefault="00002B55">
      <w:pPr>
        <w:spacing w:before="240" w:after="240" w:line="240" w:lineRule="auto"/>
        <w:ind w:firstLine="720"/>
        <w:jc w:val="both"/>
        <w:rPr>
          <w:rFonts w:asciiTheme="majorBidi" w:eastAsia="Times New Roman" w:hAnsiTheme="majorBidi" w:cstheme="majorBidi"/>
          <w:color w:val="000000" w:themeColor="text1"/>
          <w:lang w:val="en-US"/>
        </w:rPr>
        <w:pPrChange w:id="110" w:author="Nicholas Newman" w:date="2026-02-04T18:33:00Z" w16du:dateUtc="2026-02-04T23:33:00Z">
          <w:pPr>
            <w:spacing w:before="240" w:after="240" w:line="240" w:lineRule="auto"/>
            <w:ind w:firstLine="720"/>
          </w:pPr>
        </w:pPrChange>
      </w:pPr>
      <w:r w:rsidRPr="00BE736D">
        <w:rPr>
          <w:rFonts w:asciiTheme="majorBidi" w:eastAsia="Times New Roman" w:hAnsiTheme="majorBidi" w:cstheme="majorBidi"/>
          <w:color w:val="000000" w:themeColor="text1"/>
          <w:lang w:val="en-US"/>
        </w:rPr>
        <w:t>The touchscreen interface requires real-time rendering, touch event handling, and state management, which are not practical on low-resource microcontrollers. Even without utilizing the internal RF peripherals, the ESP32-S3 provides the necessary performance and flexibility to act as the system controller for the hub</w:t>
      </w:r>
      <w:r w:rsidR="1F28A837" w:rsidRPr="00BE736D">
        <w:rPr>
          <w:rFonts w:asciiTheme="majorBidi" w:eastAsia="Times New Roman" w:hAnsiTheme="majorBidi" w:cstheme="majorBidi"/>
          <w:color w:val="000000" w:themeColor="text1"/>
          <w:lang w:val="en-US"/>
        </w:rPr>
        <w:t>.</w:t>
      </w:r>
    </w:p>
    <w:p w14:paraId="12B7764B" w14:textId="1CB32E70" w:rsidR="004C142F" w:rsidRPr="00BE736D" w:rsidRDefault="009B06C5">
      <w:pPr>
        <w:spacing w:line="240" w:lineRule="auto"/>
        <w:jc w:val="both"/>
        <w:rPr>
          <w:rFonts w:asciiTheme="majorBidi" w:eastAsia="Times New Roman" w:hAnsiTheme="majorBidi" w:cstheme="majorBidi"/>
          <w:color w:val="000000" w:themeColor="text1"/>
        </w:rPr>
        <w:pPrChange w:id="111" w:author="Nicholas Newman" w:date="2026-02-04T18:38:00Z" w16du:dateUtc="2026-02-04T23:38:00Z">
          <w:pPr>
            <w:spacing w:line="240" w:lineRule="auto"/>
            <w:ind w:firstLine="720"/>
          </w:pPr>
        </w:pPrChange>
      </w:pPr>
      <w:r w:rsidRPr="00BE736D">
        <w:rPr>
          <w:rFonts w:asciiTheme="majorBidi" w:eastAsia="Times New Roman" w:hAnsiTheme="majorBidi" w:cstheme="majorBidi"/>
          <w:color w:val="000000" w:themeColor="text1"/>
          <w:lang w:val="en-US"/>
        </w:rPr>
        <w:tab/>
        <w:t>T</w:t>
      </w:r>
      <w:r w:rsidR="00002B55" w:rsidRPr="00BE736D">
        <w:rPr>
          <w:rFonts w:asciiTheme="majorBidi" w:eastAsia="Times New Roman" w:hAnsiTheme="majorBidi" w:cstheme="majorBidi"/>
          <w:color w:val="000000" w:themeColor="text1"/>
        </w:rPr>
        <w:t xml:space="preserve">he ESP32-C3 </w:t>
      </w:r>
      <w:r w:rsidRPr="00BE736D">
        <w:rPr>
          <w:rFonts w:asciiTheme="majorBidi" w:eastAsia="Times New Roman" w:hAnsiTheme="majorBidi" w:cstheme="majorBidi"/>
          <w:color w:val="000000" w:themeColor="text1"/>
        </w:rPr>
        <w:t>was</w:t>
      </w:r>
      <w:r w:rsidR="00002B55" w:rsidRPr="00BE736D">
        <w:rPr>
          <w:rFonts w:asciiTheme="majorBidi" w:eastAsia="Times New Roman" w:hAnsiTheme="majorBidi" w:cstheme="majorBidi"/>
          <w:color w:val="000000" w:themeColor="text1"/>
        </w:rPr>
        <w:t xml:space="preserve"> selected </w:t>
      </w:r>
      <w:r w:rsidRPr="00BE736D">
        <w:rPr>
          <w:rFonts w:asciiTheme="majorBidi" w:eastAsia="Times New Roman" w:hAnsiTheme="majorBidi" w:cstheme="majorBidi"/>
          <w:color w:val="000000" w:themeColor="text1"/>
        </w:rPr>
        <w:t>for</w:t>
      </w:r>
      <w:r w:rsidR="00002B55" w:rsidRPr="00BE736D">
        <w:rPr>
          <w:rFonts w:asciiTheme="majorBidi" w:eastAsia="Times New Roman" w:hAnsiTheme="majorBidi" w:cstheme="majorBidi"/>
          <w:color w:val="000000" w:themeColor="text1"/>
        </w:rPr>
        <w:t xml:space="preserve"> the distributed nodes, </w:t>
      </w:r>
      <w:r w:rsidRPr="00BE736D">
        <w:rPr>
          <w:rFonts w:asciiTheme="majorBidi" w:eastAsia="Times New Roman" w:hAnsiTheme="majorBidi" w:cstheme="majorBidi"/>
          <w:color w:val="000000" w:themeColor="text1"/>
        </w:rPr>
        <w:t>since it was proven</w:t>
      </w:r>
      <w:r w:rsidR="00002B55" w:rsidRPr="00BE736D">
        <w:rPr>
          <w:rFonts w:asciiTheme="majorBidi" w:eastAsia="Times New Roman" w:hAnsiTheme="majorBidi" w:cstheme="majorBidi"/>
          <w:color w:val="000000" w:themeColor="text1"/>
        </w:rPr>
        <w:t xml:space="preserve"> as a simplified, single-core alternative within the same microcontroller family. Although the nodes only require bitstream generation and sampling for the custom RF subsystem, using the ESP32-C3 provides several advantages:</w:t>
      </w:r>
    </w:p>
    <w:p w14:paraId="2341DF78" w14:textId="77777777" w:rsidR="004C142F" w:rsidRPr="00BE736D" w:rsidRDefault="00002B55">
      <w:pPr>
        <w:pStyle w:val="ListParagraph"/>
        <w:numPr>
          <w:ilvl w:val="0"/>
          <w:numId w:val="1"/>
        </w:numPr>
        <w:spacing w:before="240" w:line="240" w:lineRule="auto"/>
        <w:jc w:val="both"/>
        <w:rPr>
          <w:rFonts w:asciiTheme="majorBidi" w:eastAsia="Times New Roman" w:hAnsiTheme="majorBidi" w:cstheme="majorBidi"/>
          <w:color w:val="000000" w:themeColor="text1"/>
        </w:rPr>
        <w:pPrChange w:id="112" w:author="Nicholas Newman" w:date="2026-02-04T18:33:00Z" w16du:dateUtc="2026-02-04T23:33:00Z">
          <w:pPr>
            <w:pStyle w:val="ListParagraph"/>
            <w:numPr>
              <w:numId w:val="1"/>
            </w:numPr>
            <w:spacing w:before="240" w:line="240" w:lineRule="auto"/>
            <w:ind w:hanging="360"/>
          </w:pPr>
        </w:pPrChange>
      </w:pPr>
      <w:r w:rsidRPr="00BE736D">
        <w:rPr>
          <w:rFonts w:asciiTheme="majorBidi" w:eastAsia="Times New Roman" w:hAnsiTheme="majorBidi" w:cstheme="majorBidi"/>
          <w:color w:val="000000" w:themeColor="text1"/>
        </w:rPr>
        <w:t>Consistent toolchain and development environment across hub and nodes</w:t>
      </w:r>
    </w:p>
    <w:p w14:paraId="3126D3FA" w14:textId="77777777" w:rsidR="004C142F" w:rsidRPr="00BE736D" w:rsidRDefault="00002B55">
      <w:pPr>
        <w:pStyle w:val="ListParagraph"/>
        <w:numPr>
          <w:ilvl w:val="0"/>
          <w:numId w:val="1"/>
        </w:numPr>
        <w:spacing w:line="240" w:lineRule="auto"/>
        <w:jc w:val="both"/>
        <w:rPr>
          <w:rFonts w:asciiTheme="majorBidi" w:eastAsia="Times New Roman" w:hAnsiTheme="majorBidi" w:cstheme="majorBidi"/>
          <w:color w:val="000000" w:themeColor="text1"/>
        </w:rPr>
        <w:pPrChange w:id="113" w:author="Nicholas Newman" w:date="2026-02-04T18:33:00Z" w16du:dateUtc="2026-02-04T23:33:00Z">
          <w:pPr>
            <w:pStyle w:val="ListParagraph"/>
            <w:numPr>
              <w:numId w:val="1"/>
            </w:numPr>
            <w:spacing w:line="240" w:lineRule="auto"/>
            <w:ind w:hanging="360"/>
          </w:pPr>
        </w:pPrChange>
      </w:pPr>
      <w:r w:rsidRPr="00BE736D">
        <w:rPr>
          <w:rFonts w:asciiTheme="majorBidi" w:eastAsia="Times New Roman" w:hAnsiTheme="majorBidi" w:cstheme="majorBidi"/>
          <w:color w:val="000000" w:themeColor="text1"/>
        </w:rPr>
        <w:t xml:space="preserve">Simplified debugging and firmware maintenance due to shared architecture </w:t>
      </w:r>
    </w:p>
    <w:p w14:paraId="399EE3B1" w14:textId="77777777" w:rsidR="004C142F" w:rsidRPr="00BE736D" w:rsidRDefault="00002B55">
      <w:pPr>
        <w:pStyle w:val="ListParagraph"/>
        <w:numPr>
          <w:ilvl w:val="0"/>
          <w:numId w:val="1"/>
        </w:numPr>
        <w:spacing w:line="240" w:lineRule="auto"/>
        <w:jc w:val="both"/>
        <w:rPr>
          <w:rFonts w:asciiTheme="majorBidi" w:eastAsia="Times New Roman" w:hAnsiTheme="majorBidi" w:cstheme="majorBidi"/>
          <w:color w:val="000000" w:themeColor="text1"/>
        </w:rPr>
        <w:pPrChange w:id="114" w:author="Nicholas Newman" w:date="2026-02-04T18:33:00Z" w16du:dateUtc="2026-02-04T23:33:00Z">
          <w:pPr>
            <w:pStyle w:val="ListParagraph"/>
            <w:numPr>
              <w:numId w:val="1"/>
            </w:numPr>
            <w:spacing w:line="240" w:lineRule="auto"/>
            <w:ind w:hanging="360"/>
          </w:pPr>
        </w:pPrChange>
      </w:pPr>
      <w:r w:rsidRPr="00BE736D">
        <w:rPr>
          <w:rFonts w:asciiTheme="majorBidi" w:eastAsia="Times New Roman" w:hAnsiTheme="majorBidi" w:cstheme="majorBidi"/>
          <w:color w:val="000000" w:themeColor="text1"/>
        </w:rPr>
        <w:t>Adequate GPIO and timer resources for precise bit-level signaling</w:t>
      </w:r>
    </w:p>
    <w:p w14:paraId="1F91D289" w14:textId="77777777" w:rsidR="004C142F" w:rsidRPr="00BE736D" w:rsidRDefault="00002B55">
      <w:pPr>
        <w:pStyle w:val="ListParagraph"/>
        <w:numPr>
          <w:ilvl w:val="0"/>
          <w:numId w:val="1"/>
        </w:numPr>
        <w:spacing w:after="240" w:line="240" w:lineRule="auto"/>
        <w:jc w:val="both"/>
        <w:rPr>
          <w:rFonts w:asciiTheme="majorBidi" w:eastAsia="Times New Roman" w:hAnsiTheme="majorBidi" w:cstheme="majorBidi"/>
          <w:color w:val="000000" w:themeColor="text1"/>
        </w:rPr>
        <w:pPrChange w:id="115" w:author="Nicholas Newman" w:date="2026-02-04T18:33:00Z" w16du:dateUtc="2026-02-04T23:33:00Z">
          <w:pPr>
            <w:pStyle w:val="ListParagraph"/>
            <w:numPr>
              <w:numId w:val="1"/>
            </w:numPr>
            <w:spacing w:after="240" w:line="240" w:lineRule="auto"/>
            <w:ind w:hanging="360"/>
          </w:pPr>
        </w:pPrChange>
      </w:pPr>
      <w:r w:rsidRPr="00BE736D">
        <w:rPr>
          <w:rFonts w:asciiTheme="majorBidi" w:eastAsia="Times New Roman" w:hAnsiTheme="majorBidi" w:cstheme="majorBidi"/>
          <w:color w:val="000000" w:themeColor="text1"/>
        </w:rPr>
        <w:t>Lower power consumption compared to higher-end ESP32 variants</w:t>
      </w:r>
    </w:p>
    <w:p w14:paraId="16D03DB7" w14:textId="742ADE80" w:rsidR="00B93421" w:rsidRPr="00BE736D" w:rsidRDefault="00002B55">
      <w:pPr>
        <w:spacing w:before="240" w:after="240" w:line="240" w:lineRule="auto"/>
        <w:jc w:val="both"/>
        <w:rPr>
          <w:rFonts w:asciiTheme="majorBidi" w:eastAsia="Times New Roman" w:hAnsiTheme="majorBidi" w:cstheme="majorBidi"/>
          <w:color w:val="000000" w:themeColor="text1"/>
        </w:rPr>
        <w:pPrChange w:id="116" w:author="Nicholas Newman" w:date="2026-02-04T18:34:00Z" w16du:dateUtc="2026-02-04T23:34:00Z">
          <w:pPr>
            <w:spacing w:before="240" w:after="240" w:line="240" w:lineRule="auto"/>
            <w:ind w:firstLine="720"/>
          </w:pPr>
        </w:pPrChange>
      </w:pPr>
      <w:r w:rsidRPr="00BE736D">
        <w:rPr>
          <w:rFonts w:asciiTheme="majorBidi" w:eastAsia="Times New Roman" w:hAnsiTheme="majorBidi" w:cstheme="majorBidi"/>
          <w:color w:val="000000" w:themeColor="text1"/>
        </w:rPr>
        <w:t>Using microcontrollers from the same manufacturer reduces integration risk and allows firmware development to follow a unified design approach.</w:t>
      </w:r>
    </w:p>
    <w:p w14:paraId="051C2BEF" w14:textId="27CAE7E5" w:rsidR="004C142F" w:rsidRPr="00BE736D" w:rsidRDefault="00002B55" w:rsidP="00776803">
      <w:pPr>
        <w:pStyle w:val="Heading2"/>
        <w:spacing w:line="240" w:lineRule="auto"/>
        <w:rPr>
          <w:rFonts w:asciiTheme="majorBidi" w:eastAsia="Times New Roman" w:hAnsiTheme="majorBidi" w:cstheme="majorBidi"/>
          <w:color w:val="000000" w:themeColor="text1"/>
        </w:rPr>
      </w:pPr>
      <w:bookmarkStart w:id="117" w:name="_Toc222308008"/>
      <w:r w:rsidRPr="00BE736D">
        <w:rPr>
          <w:rFonts w:asciiTheme="majorBidi" w:eastAsia="Times New Roman" w:hAnsiTheme="majorBidi" w:cstheme="majorBidi"/>
          <w:color w:val="000000" w:themeColor="text1"/>
        </w:rPr>
        <w:t>Touchscreen Selection</w:t>
      </w:r>
      <w:bookmarkEnd w:id="117"/>
    </w:p>
    <w:p w14:paraId="27828F5C" w14:textId="1161C668" w:rsidR="3AB2E24E" w:rsidRPr="00BE736D" w:rsidRDefault="3AB2E24E" w:rsidP="00776803">
      <w:pPr>
        <w:pStyle w:val="Heading3"/>
        <w:spacing w:line="240" w:lineRule="auto"/>
        <w:rPr>
          <w:rFonts w:asciiTheme="majorBidi" w:eastAsia="Times New Roman" w:hAnsiTheme="majorBidi" w:cstheme="majorBidi"/>
          <w:b/>
          <w:bCs/>
          <w:color w:val="000000" w:themeColor="text1"/>
        </w:rPr>
      </w:pPr>
      <w:bookmarkStart w:id="118" w:name="_Toc222308009"/>
      <w:r w:rsidRPr="00BE736D">
        <w:rPr>
          <w:rFonts w:asciiTheme="majorBidi" w:eastAsia="Times New Roman" w:hAnsiTheme="majorBidi" w:cstheme="majorBidi"/>
          <w:color w:val="000000" w:themeColor="text1"/>
        </w:rPr>
        <w:t>Comparing Touchscreens</w:t>
      </w:r>
      <w:bookmarkEnd w:id="118"/>
    </w:p>
    <w:p w14:paraId="24CE15E4" w14:textId="6036E059" w:rsidR="004C142F" w:rsidRPr="00BE736D" w:rsidRDefault="00685E76" w:rsidP="00931D3B">
      <w:pPr>
        <w:spacing w:before="240" w:after="240" w:line="240" w:lineRule="auto"/>
        <w:ind w:firstLine="720"/>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It has been</w:t>
      </w:r>
      <w:r w:rsidR="00002B55" w:rsidRPr="00BE736D">
        <w:rPr>
          <w:rFonts w:asciiTheme="majorBidi" w:eastAsia="Times New Roman" w:hAnsiTheme="majorBidi" w:cstheme="majorBidi"/>
          <w:color w:val="000000" w:themeColor="text1"/>
          <w:lang w:val="en-US"/>
        </w:rPr>
        <w:t xml:space="preserve"> determined the ESP32-S3 will be used for the Main Hub, </w:t>
      </w:r>
      <w:r w:rsidRPr="00BE736D">
        <w:rPr>
          <w:rFonts w:asciiTheme="majorBidi" w:eastAsia="Times New Roman" w:hAnsiTheme="majorBidi" w:cstheme="majorBidi"/>
          <w:color w:val="000000" w:themeColor="text1"/>
          <w:lang w:val="en-US"/>
        </w:rPr>
        <w:t>and</w:t>
      </w:r>
      <w:r w:rsidR="00002B55" w:rsidRPr="00BE736D">
        <w:rPr>
          <w:rFonts w:asciiTheme="majorBidi" w:eastAsia="Times New Roman" w:hAnsiTheme="majorBidi" w:cstheme="majorBidi"/>
          <w:color w:val="000000" w:themeColor="text1"/>
          <w:lang w:val="en-US"/>
        </w:rPr>
        <w:t xml:space="preserve"> a viable display controller</w:t>
      </w:r>
      <w:r w:rsidRPr="00BE736D">
        <w:rPr>
          <w:rFonts w:asciiTheme="majorBidi" w:eastAsia="Times New Roman" w:hAnsiTheme="majorBidi" w:cstheme="majorBidi"/>
          <w:color w:val="000000" w:themeColor="text1"/>
          <w:lang w:val="en-US"/>
        </w:rPr>
        <w:t xml:space="preserve"> must be looked for.</w:t>
      </w:r>
      <w:r w:rsidR="00002B55" w:rsidRPr="00BE736D">
        <w:rPr>
          <w:rFonts w:asciiTheme="majorBidi" w:eastAsia="Times New Roman" w:hAnsiTheme="majorBidi" w:cstheme="majorBidi"/>
          <w:color w:val="000000" w:themeColor="text1"/>
          <w:lang w:val="en-US"/>
        </w:rPr>
        <w:t xml:space="preserve"> Recall that this display is the primary way the user </w:t>
      </w:r>
      <w:r w:rsidR="457A3ECD" w:rsidRPr="00BE736D">
        <w:rPr>
          <w:rFonts w:asciiTheme="majorBidi" w:eastAsia="Times New Roman" w:hAnsiTheme="majorBidi" w:cstheme="majorBidi"/>
          <w:color w:val="000000" w:themeColor="text1"/>
          <w:lang w:val="en-US"/>
        </w:rPr>
        <w:t>interacts</w:t>
      </w:r>
      <w:r w:rsidR="00002B55" w:rsidRPr="00BE736D">
        <w:rPr>
          <w:rFonts w:asciiTheme="majorBidi" w:eastAsia="Times New Roman" w:hAnsiTheme="majorBidi" w:cstheme="majorBidi"/>
          <w:color w:val="000000" w:themeColor="text1"/>
          <w:lang w:val="en-US"/>
        </w:rPr>
        <w:t xml:space="preserve"> with the system. </w:t>
      </w:r>
    </w:p>
    <w:tbl>
      <w:tblPr>
        <w:tblW w:w="864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728"/>
        <w:gridCol w:w="1728"/>
        <w:gridCol w:w="1728"/>
        <w:gridCol w:w="1728"/>
        <w:gridCol w:w="1728"/>
      </w:tblGrid>
      <w:tr w:rsidR="004C142F" w:rsidRPr="00FA1911" w14:paraId="6421AF1E" w14:textId="77777777" w:rsidTr="00042C7D">
        <w:tc>
          <w:tcPr>
            <w:tcW w:w="1728" w:type="dxa"/>
            <w:shd w:val="clear" w:color="auto" w:fill="8DB3E2" w:themeFill="text2" w:themeFillTint="66"/>
            <w:tcMar>
              <w:top w:w="100" w:type="dxa"/>
              <w:left w:w="100" w:type="dxa"/>
              <w:bottom w:w="100" w:type="dxa"/>
              <w:right w:w="100" w:type="dxa"/>
            </w:tcMar>
          </w:tcPr>
          <w:p w14:paraId="112A89CC" w14:textId="77777777" w:rsidR="004C142F" w:rsidRPr="00BE736D" w:rsidRDefault="00002B55" w:rsidP="00776803">
            <w:pPr>
              <w:widowControl w:val="0"/>
              <w:pBdr>
                <w:top w:val="nil"/>
                <w:left w:val="nil"/>
                <w:bottom w:val="nil"/>
                <w:right w:val="nil"/>
                <w:between w:val="nil"/>
              </w:pBdr>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Controller</w:t>
            </w:r>
          </w:p>
        </w:tc>
        <w:tc>
          <w:tcPr>
            <w:tcW w:w="1728" w:type="dxa"/>
            <w:shd w:val="clear" w:color="auto" w:fill="C6D9F1" w:themeFill="text2" w:themeFillTint="33"/>
            <w:tcMar>
              <w:top w:w="100" w:type="dxa"/>
              <w:left w:w="100" w:type="dxa"/>
              <w:bottom w:w="100" w:type="dxa"/>
              <w:right w:w="100" w:type="dxa"/>
            </w:tcMar>
          </w:tcPr>
          <w:p w14:paraId="27F512E7" w14:textId="77777777" w:rsidR="004C142F" w:rsidRPr="00BE736D" w:rsidRDefault="00002B55" w:rsidP="00776803">
            <w:pPr>
              <w:widowControl w:val="0"/>
              <w:pBdr>
                <w:top w:val="nil"/>
                <w:left w:val="nil"/>
                <w:bottom w:val="nil"/>
                <w:right w:val="nil"/>
                <w:between w:val="nil"/>
              </w:pBdr>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GC9A01</w:t>
            </w:r>
          </w:p>
        </w:tc>
        <w:tc>
          <w:tcPr>
            <w:tcW w:w="1728" w:type="dxa"/>
            <w:shd w:val="clear" w:color="auto" w:fill="C6D9F1" w:themeFill="text2" w:themeFillTint="33"/>
            <w:tcMar>
              <w:top w:w="100" w:type="dxa"/>
              <w:left w:w="100" w:type="dxa"/>
              <w:bottom w:w="100" w:type="dxa"/>
              <w:right w:w="100" w:type="dxa"/>
            </w:tcMar>
          </w:tcPr>
          <w:p w14:paraId="7FE2FFCE" w14:textId="77777777" w:rsidR="004C142F" w:rsidRPr="00BE736D" w:rsidRDefault="00002B55" w:rsidP="00776803">
            <w:pPr>
              <w:widowControl w:val="0"/>
              <w:pBdr>
                <w:top w:val="nil"/>
                <w:left w:val="nil"/>
                <w:bottom w:val="nil"/>
                <w:right w:val="nil"/>
                <w:between w:val="nil"/>
              </w:pBdr>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ST7735</w:t>
            </w:r>
          </w:p>
        </w:tc>
        <w:tc>
          <w:tcPr>
            <w:tcW w:w="1728" w:type="dxa"/>
            <w:shd w:val="clear" w:color="auto" w:fill="C6D9F1" w:themeFill="text2" w:themeFillTint="33"/>
            <w:tcMar>
              <w:top w:w="100" w:type="dxa"/>
              <w:left w:w="100" w:type="dxa"/>
              <w:bottom w:w="100" w:type="dxa"/>
              <w:right w:w="100" w:type="dxa"/>
            </w:tcMar>
          </w:tcPr>
          <w:p w14:paraId="427C8483" w14:textId="77777777" w:rsidR="004C142F" w:rsidRPr="00BE736D" w:rsidRDefault="00002B55" w:rsidP="00776803">
            <w:pPr>
              <w:widowControl w:val="0"/>
              <w:pBdr>
                <w:top w:val="nil"/>
                <w:left w:val="nil"/>
                <w:bottom w:val="nil"/>
                <w:right w:val="nil"/>
                <w:between w:val="nil"/>
              </w:pBdr>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ST7789</w:t>
            </w:r>
          </w:p>
        </w:tc>
        <w:tc>
          <w:tcPr>
            <w:tcW w:w="1728" w:type="dxa"/>
            <w:shd w:val="clear" w:color="auto" w:fill="C6D9F1" w:themeFill="text2" w:themeFillTint="33"/>
            <w:tcMar>
              <w:top w:w="100" w:type="dxa"/>
              <w:left w:w="100" w:type="dxa"/>
              <w:bottom w:w="100" w:type="dxa"/>
              <w:right w:w="100" w:type="dxa"/>
            </w:tcMar>
          </w:tcPr>
          <w:p w14:paraId="3DF4670A" w14:textId="77777777" w:rsidR="004C142F" w:rsidRPr="00BE736D" w:rsidRDefault="00002B55" w:rsidP="00776803">
            <w:pPr>
              <w:widowControl w:val="0"/>
              <w:pBdr>
                <w:top w:val="nil"/>
                <w:left w:val="nil"/>
                <w:bottom w:val="nil"/>
                <w:right w:val="nil"/>
                <w:between w:val="nil"/>
              </w:pBdr>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ILI9341</w:t>
            </w:r>
          </w:p>
        </w:tc>
      </w:tr>
      <w:tr w:rsidR="004C142F" w:rsidRPr="00FA1911" w14:paraId="5B849C0A" w14:textId="77777777" w:rsidTr="00042C7D">
        <w:tc>
          <w:tcPr>
            <w:tcW w:w="1728" w:type="dxa"/>
            <w:shd w:val="clear" w:color="auto" w:fill="8DB3E2" w:themeFill="text2" w:themeFillTint="66"/>
            <w:tcMar>
              <w:top w:w="100" w:type="dxa"/>
              <w:left w:w="100" w:type="dxa"/>
              <w:bottom w:w="100" w:type="dxa"/>
              <w:right w:w="100" w:type="dxa"/>
            </w:tcMar>
          </w:tcPr>
          <w:p w14:paraId="7B47EC7C" w14:textId="77777777" w:rsidR="004C142F" w:rsidRPr="00BE736D" w:rsidRDefault="00002B55" w:rsidP="00776803">
            <w:pPr>
              <w:widowControl w:val="0"/>
              <w:pBdr>
                <w:top w:val="nil"/>
                <w:left w:val="nil"/>
                <w:bottom w:val="nil"/>
                <w:right w:val="nil"/>
                <w:between w:val="nil"/>
              </w:pBdr>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Screen Size</w:t>
            </w:r>
          </w:p>
        </w:tc>
        <w:tc>
          <w:tcPr>
            <w:tcW w:w="1728" w:type="dxa"/>
            <w:tcMar>
              <w:top w:w="100" w:type="dxa"/>
              <w:left w:w="100" w:type="dxa"/>
              <w:bottom w:w="100" w:type="dxa"/>
              <w:right w:w="100" w:type="dxa"/>
            </w:tcMar>
          </w:tcPr>
          <w:p w14:paraId="1148420B"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1.3”</w:t>
            </w:r>
          </w:p>
        </w:tc>
        <w:tc>
          <w:tcPr>
            <w:tcW w:w="1728" w:type="dxa"/>
            <w:tcMar>
              <w:top w:w="100" w:type="dxa"/>
              <w:left w:w="100" w:type="dxa"/>
              <w:bottom w:w="100" w:type="dxa"/>
              <w:right w:w="100" w:type="dxa"/>
            </w:tcMar>
          </w:tcPr>
          <w:p w14:paraId="1C1A502D" w14:textId="77777777" w:rsidR="004C142F" w:rsidRPr="00BE736D" w:rsidRDefault="00002B55" w:rsidP="00931D3B">
            <w:pPr>
              <w:widowControl w:val="0"/>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0.9”-1.8”</w:t>
            </w:r>
          </w:p>
        </w:tc>
        <w:tc>
          <w:tcPr>
            <w:tcW w:w="1728" w:type="dxa"/>
            <w:tcMar>
              <w:top w:w="100" w:type="dxa"/>
              <w:left w:w="100" w:type="dxa"/>
              <w:bottom w:w="100" w:type="dxa"/>
              <w:right w:w="100" w:type="dxa"/>
            </w:tcMar>
          </w:tcPr>
          <w:p w14:paraId="3882A052"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1.0”-4.3”</w:t>
            </w:r>
          </w:p>
        </w:tc>
        <w:tc>
          <w:tcPr>
            <w:tcW w:w="1728" w:type="dxa"/>
            <w:tcMar>
              <w:top w:w="100" w:type="dxa"/>
              <w:left w:w="100" w:type="dxa"/>
              <w:bottom w:w="100" w:type="dxa"/>
              <w:right w:w="100" w:type="dxa"/>
            </w:tcMar>
          </w:tcPr>
          <w:p w14:paraId="064D38B1"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2.0”-3.5”</w:t>
            </w:r>
          </w:p>
        </w:tc>
      </w:tr>
      <w:tr w:rsidR="004C142F" w:rsidRPr="00FA1911" w14:paraId="00B4C9EB" w14:textId="77777777" w:rsidTr="00042C7D">
        <w:tc>
          <w:tcPr>
            <w:tcW w:w="1728" w:type="dxa"/>
            <w:shd w:val="clear" w:color="auto" w:fill="8DB3E2" w:themeFill="text2" w:themeFillTint="66"/>
            <w:tcMar>
              <w:top w:w="100" w:type="dxa"/>
              <w:left w:w="100" w:type="dxa"/>
              <w:bottom w:w="100" w:type="dxa"/>
              <w:right w:w="100" w:type="dxa"/>
            </w:tcMar>
          </w:tcPr>
          <w:p w14:paraId="09631F40" w14:textId="77777777" w:rsidR="004C142F" w:rsidRPr="00BE736D" w:rsidRDefault="00002B55" w:rsidP="00776803">
            <w:pPr>
              <w:widowControl w:val="0"/>
              <w:pBdr>
                <w:top w:val="nil"/>
                <w:left w:val="nil"/>
                <w:bottom w:val="nil"/>
                <w:right w:val="nil"/>
                <w:between w:val="nil"/>
              </w:pBdr>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Screen Shape</w:t>
            </w:r>
          </w:p>
        </w:tc>
        <w:tc>
          <w:tcPr>
            <w:tcW w:w="1728" w:type="dxa"/>
            <w:tcMar>
              <w:top w:w="100" w:type="dxa"/>
              <w:left w:w="100" w:type="dxa"/>
              <w:bottom w:w="100" w:type="dxa"/>
              <w:right w:w="100" w:type="dxa"/>
            </w:tcMar>
          </w:tcPr>
          <w:p w14:paraId="3AB29824"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Circular</w:t>
            </w:r>
          </w:p>
        </w:tc>
        <w:tc>
          <w:tcPr>
            <w:tcW w:w="1728" w:type="dxa"/>
            <w:tcMar>
              <w:top w:w="100" w:type="dxa"/>
              <w:left w:w="100" w:type="dxa"/>
              <w:bottom w:w="100" w:type="dxa"/>
              <w:right w:w="100" w:type="dxa"/>
            </w:tcMar>
          </w:tcPr>
          <w:p w14:paraId="70837843"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Rectangular</w:t>
            </w:r>
          </w:p>
        </w:tc>
        <w:tc>
          <w:tcPr>
            <w:tcW w:w="1728" w:type="dxa"/>
            <w:tcMar>
              <w:top w:w="100" w:type="dxa"/>
              <w:left w:w="100" w:type="dxa"/>
              <w:bottom w:w="100" w:type="dxa"/>
              <w:right w:w="100" w:type="dxa"/>
            </w:tcMar>
          </w:tcPr>
          <w:p w14:paraId="7EA9A4B6"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Rectangular</w:t>
            </w:r>
          </w:p>
        </w:tc>
        <w:tc>
          <w:tcPr>
            <w:tcW w:w="1728" w:type="dxa"/>
            <w:tcMar>
              <w:top w:w="100" w:type="dxa"/>
              <w:left w:w="100" w:type="dxa"/>
              <w:bottom w:w="100" w:type="dxa"/>
              <w:right w:w="100" w:type="dxa"/>
            </w:tcMar>
          </w:tcPr>
          <w:p w14:paraId="4D20DC6B"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Rectangular</w:t>
            </w:r>
          </w:p>
        </w:tc>
      </w:tr>
      <w:tr w:rsidR="004C142F" w:rsidRPr="00FA1911" w14:paraId="070F2543" w14:textId="77777777" w:rsidTr="00042C7D">
        <w:tc>
          <w:tcPr>
            <w:tcW w:w="1728" w:type="dxa"/>
            <w:shd w:val="clear" w:color="auto" w:fill="8DB3E2" w:themeFill="text2" w:themeFillTint="66"/>
            <w:tcMar>
              <w:top w:w="100" w:type="dxa"/>
              <w:left w:w="100" w:type="dxa"/>
              <w:bottom w:w="100" w:type="dxa"/>
              <w:right w:w="100" w:type="dxa"/>
            </w:tcMar>
          </w:tcPr>
          <w:p w14:paraId="32B2F611" w14:textId="77777777" w:rsidR="004C142F" w:rsidRPr="00BE736D" w:rsidRDefault="00002B55" w:rsidP="00776803">
            <w:pPr>
              <w:widowControl w:val="0"/>
              <w:pBdr>
                <w:top w:val="nil"/>
                <w:left w:val="nil"/>
                <w:bottom w:val="nil"/>
                <w:right w:val="nil"/>
                <w:between w:val="nil"/>
              </w:pBdr>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Resolution</w:t>
            </w:r>
          </w:p>
        </w:tc>
        <w:tc>
          <w:tcPr>
            <w:tcW w:w="1728" w:type="dxa"/>
            <w:tcMar>
              <w:top w:w="100" w:type="dxa"/>
              <w:left w:w="100" w:type="dxa"/>
              <w:bottom w:w="100" w:type="dxa"/>
              <w:right w:w="100" w:type="dxa"/>
            </w:tcMar>
          </w:tcPr>
          <w:p w14:paraId="1696BEC6"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240x240</w:t>
            </w:r>
          </w:p>
        </w:tc>
        <w:tc>
          <w:tcPr>
            <w:tcW w:w="1728" w:type="dxa"/>
            <w:tcMar>
              <w:top w:w="100" w:type="dxa"/>
              <w:left w:w="100" w:type="dxa"/>
              <w:bottom w:w="100" w:type="dxa"/>
              <w:right w:w="100" w:type="dxa"/>
            </w:tcMar>
          </w:tcPr>
          <w:p w14:paraId="302173AE"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160x128</w:t>
            </w:r>
          </w:p>
        </w:tc>
        <w:tc>
          <w:tcPr>
            <w:tcW w:w="1728" w:type="dxa"/>
            <w:tcMar>
              <w:top w:w="100" w:type="dxa"/>
              <w:left w:w="100" w:type="dxa"/>
              <w:bottom w:w="100" w:type="dxa"/>
              <w:right w:w="100" w:type="dxa"/>
            </w:tcMar>
          </w:tcPr>
          <w:p w14:paraId="0E5FAFD2"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320x240</w:t>
            </w:r>
          </w:p>
        </w:tc>
        <w:tc>
          <w:tcPr>
            <w:tcW w:w="1728" w:type="dxa"/>
            <w:tcMar>
              <w:top w:w="100" w:type="dxa"/>
              <w:left w:w="100" w:type="dxa"/>
              <w:bottom w:w="100" w:type="dxa"/>
              <w:right w:w="100" w:type="dxa"/>
            </w:tcMar>
          </w:tcPr>
          <w:p w14:paraId="07E8BFB5"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320x240</w:t>
            </w:r>
          </w:p>
        </w:tc>
      </w:tr>
      <w:tr w:rsidR="004C142F" w:rsidRPr="00FA1911" w14:paraId="481CB954" w14:textId="77777777" w:rsidTr="00042C7D">
        <w:tc>
          <w:tcPr>
            <w:tcW w:w="1728" w:type="dxa"/>
            <w:shd w:val="clear" w:color="auto" w:fill="8DB3E2" w:themeFill="text2" w:themeFillTint="66"/>
            <w:tcMar>
              <w:top w:w="100" w:type="dxa"/>
              <w:left w:w="100" w:type="dxa"/>
              <w:bottom w:w="100" w:type="dxa"/>
              <w:right w:w="100" w:type="dxa"/>
            </w:tcMar>
          </w:tcPr>
          <w:p w14:paraId="6B153465" w14:textId="77777777" w:rsidR="004C142F" w:rsidRPr="00BE736D" w:rsidRDefault="00002B55" w:rsidP="00776803">
            <w:pPr>
              <w:widowControl w:val="0"/>
              <w:pBdr>
                <w:top w:val="nil"/>
                <w:left w:val="nil"/>
                <w:bottom w:val="nil"/>
                <w:right w:val="nil"/>
                <w:between w:val="nil"/>
              </w:pBdr>
              <w:spacing w:line="240" w:lineRule="auto"/>
              <w:rPr>
                <w:rFonts w:asciiTheme="majorBidi" w:eastAsia="Times New Roman" w:hAnsiTheme="majorBidi" w:cstheme="majorBidi"/>
                <w:b/>
                <w:bCs/>
                <w:color w:val="000000" w:themeColor="text1"/>
              </w:rPr>
            </w:pPr>
            <w:r w:rsidRPr="00BE736D">
              <w:rPr>
                <w:rFonts w:asciiTheme="majorBidi" w:eastAsia="Times New Roman" w:hAnsiTheme="majorBidi" w:cstheme="majorBidi"/>
                <w:b/>
                <w:bCs/>
                <w:color w:val="000000" w:themeColor="text1"/>
              </w:rPr>
              <w:t>Price</w:t>
            </w:r>
          </w:p>
        </w:tc>
        <w:tc>
          <w:tcPr>
            <w:tcW w:w="1728" w:type="dxa"/>
            <w:tcMar>
              <w:top w:w="100" w:type="dxa"/>
              <w:left w:w="100" w:type="dxa"/>
              <w:bottom w:w="100" w:type="dxa"/>
              <w:right w:w="100" w:type="dxa"/>
            </w:tcMar>
          </w:tcPr>
          <w:p w14:paraId="2787FFF7"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~$10-$30</w:t>
            </w:r>
          </w:p>
        </w:tc>
        <w:tc>
          <w:tcPr>
            <w:tcW w:w="1728" w:type="dxa"/>
            <w:tcMar>
              <w:top w:w="100" w:type="dxa"/>
              <w:left w:w="100" w:type="dxa"/>
              <w:bottom w:w="100" w:type="dxa"/>
              <w:right w:w="100" w:type="dxa"/>
            </w:tcMar>
          </w:tcPr>
          <w:p w14:paraId="27736CF1"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~$5-$15</w:t>
            </w:r>
          </w:p>
        </w:tc>
        <w:tc>
          <w:tcPr>
            <w:tcW w:w="1728" w:type="dxa"/>
            <w:tcMar>
              <w:top w:w="100" w:type="dxa"/>
              <w:left w:w="100" w:type="dxa"/>
              <w:bottom w:w="100" w:type="dxa"/>
              <w:right w:w="100" w:type="dxa"/>
            </w:tcMar>
          </w:tcPr>
          <w:p w14:paraId="12271499"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~$10-$40+</w:t>
            </w:r>
          </w:p>
        </w:tc>
        <w:tc>
          <w:tcPr>
            <w:tcW w:w="1728" w:type="dxa"/>
            <w:tcMar>
              <w:top w:w="100" w:type="dxa"/>
              <w:left w:w="100" w:type="dxa"/>
              <w:bottom w:w="100" w:type="dxa"/>
              <w:right w:w="100" w:type="dxa"/>
            </w:tcMar>
          </w:tcPr>
          <w:p w14:paraId="004DEA28" w14:textId="77777777" w:rsidR="004C142F" w:rsidRPr="00BE736D" w:rsidRDefault="00002B55" w:rsidP="00931D3B">
            <w:pPr>
              <w:widowControl w:val="0"/>
              <w:pBdr>
                <w:top w:val="nil"/>
                <w:left w:val="nil"/>
                <w:bottom w:val="nil"/>
                <w:right w:val="nil"/>
                <w:between w:val="nil"/>
              </w:pBdr>
              <w:spacing w:line="240" w:lineRule="auto"/>
              <w:jc w:val="center"/>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~$16-$20</w:t>
            </w:r>
          </w:p>
        </w:tc>
      </w:tr>
    </w:tbl>
    <w:p w14:paraId="1D14C826" w14:textId="709D1653" w:rsidR="004C142F" w:rsidRPr="00BE736D" w:rsidRDefault="00490F1B">
      <w:pPr>
        <w:spacing w:before="240" w:after="240" w:line="240" w:lineRule="auto"/>
        <w:jc w:val="both"/>
        <w:rPr>
          <w:rFonts w:asciiTheme="majorBidi" w:eastAsia="Times New Roman" w:hAnsiTheme="majorBidi" w:cstheme="majorBidi"/>
          <w:color w:val="000000" w:themeColor="text1"/>
          <w:lang w:val="en-US"/>
        </w:rPr>
        <w:pPrChange w:id="119" w:author="Nicholas Newman" w:date="2026-02-04T19:04:00Z" w16du:dateUtc="2026-02-05T00:04:00Z">
          <w:pPr>
            <w:spacing w:before="240" w:after="240" w:line="240" w:lineRule="auto"/>
            <w:ind w:firstLine="720"/>
          </w:pPr>
        </w:pPrChange>
      </w:pPr>
      <w:r w:rsidRPr="00BE736D">
        <w:rPr>
          <w:rFonts w:asciiTheme="majorBidi" w:eastAsia="Times New Roman" w:hAnsiTheme="majorBidi" w:cstheme="majorBidi"/>
          <w:color w:val="000000" w:themeColor="text1"/>
          <w:lang w:val="en-US"/>
        </w:rPr>
        <w:tab/>
      </w:r>
      <w:r w:rsidR="00002B55" w:rsidRPr="00BE736D">
        <w:rPr>
          <w:rFonts w:asciiTheme="majorBidi" w:eastAsia="Times New Roman" w:hAnsiTheme="majorBidi" w:cstheme="majorBidi"/>
          <w:color w:val="000000" w:themeColor="text1"/>
          <w:lang w:val="en-US"/>
        </w:rPr>
        <w:t>These controllers were primarily chosen for consideration due to their compatibility with TFT_eSPI and LVGL, which are two popular graphics libraries created for 32-bit microcontrollers.</w:t>
      </w:r>
      <w:r w:rsidRPr="00BE736D">
        <w:rPr>
          <w:rFonts w:asciiTheme="majorBidi" w:eastAsia="Times New Roman" w:hAnsiTheme="majorBidi" w:cstheme="majorBidi"/>
          <w:color w:val="000000" w:themeColor="text1"/>
          <w:lang w:val="en-US"/>
        </w:rPr>
        <w:t xml:space="preserve"> </w:t>
      </w:r>
      <w:r w:rsidR="00002B55" w:rsidRPr="00BE736D">
        <w:rPr>
          <w:rFonts w:asciiTheme="majorBidi" w:eastAsia="Times New Roman" w:hAnsiTheme="majorBidi" w:cstheme="majorBidi"/>
          <w:color w:val="000000" w:themeColor="text1"/>
          <w:lang w:val="en-US"/>
        </w:rPr>
        <w:t xml:space="preserve">Ultimately, </w:t>
      </w:r>
      <w:r w:rsidR="00DE31E6" w:rsidRPr="00BE736D">
        <w:rPr>
          <w:rFonts w:asciiTheme="majorBidi" w:eastAsia="Times New Roman" w:hAnsiTheme="majorBidi" w:cstheme="majorBidi"/>
          <w:color w:val="000000" w:themeColor="text1"/>
          <w:lang w:val="en-US"/>
        </w:rPr>
        <w:t xml:space="preserve">the conclusion was </w:t>
      </w:r>
      <w:r w:rsidR="00880A6E" w:rsidRPr="00BE736D">
        <w:rPr>
          <w:rFonts w:asciiTheme="majorBidi" w:eastAsia="Times New Roman" w:hAnsiTheme="majorBidi" w:cstheme="majorBidi"/>
          <w:color w:val="000000" w:themeColor="text1"/>
          <w:lang w:val="en-US"/>
        </w:rPr>
        <w:t>that</w:t>
      </w:r>
      <w:r w:rsidR="00002B55" w:rsidRPr="00BE736D">
        <w:rPr>
          <w:rFonts w:asciiTheme="majorBidi" w:eastAsia="Times New Roman" w:hAnsiTheme="majorBidi" w:cstheme="majorBidi"/>
          <w:color w:val="000000" w:themeColor="text1"/>
          <w:lang w:val="en-US"/>
        </w:rPr>
        <w:t xml:space="preserve"> the 2.8” model of the ILI9341 </w:t>
      </w:r>
      <w:r w:rsidR="00880A6E" w:rsidRPr="00BE736D">
        <w:rPr>
          <w:rFonts w:asciiTheme="majorBidi" w:eastAsia="Times New Roman" w:hAnsiTheme="majorBidi" w:cstheme="majorBidi"/>
          <w:color w:val="000000" w:themeColor="text1"/>
          <w:lang w:val="en-US"/>
        </w:rPr>
        <w:t>will be used</w:t>
      </w:r>
      <w:r w:rsidR="00002B55" w:rsidRPr="00BE736D">
        <w:rPr>
          <w:rFonts w:asciiTheme="majorBidi" w:eastAsia="Times New Roman" w:hAnsiTheme="majorBidi" w:cstheme="majorBidi"/>
          <w:color w:val="000000" w:themeColor="text1"/>
          <w:lang w:val="en-US"/>
        </w:rPr>
        <w:t xml:space="preserve"> due to having a suitable resolution, screen size, touch input support, and a good price-to-performance ratio. </w:t>
      </w:r>
      <w:r w:rsidR="00880A6E" w:rsidRPr="00BE736D">
        <w:rPr>
          <w:rFonts w:asciiTheme="majorBidi" w:eastAsia="Times New Roman" w:hAnsiTheme="majorBidi" w:cstheme="majorBidi"/>
          <w:color w:val="000000" w:themeColor="text1"/>
          <w:lang w:val="en-US"/>
        </w:rPr>
        <w:t>T</w:t>
      </w:r>
      <w:r w:rsidR="00002B55" w:rsidRPr="00BE736D">
        <w:rPr>
          <w:rFonts w:asciiTheme="majorBidi" w:eastAsia="Times New Roman" w:hAnsiTheme="majorBidi" w:cstheme="majorBidi"/>
          <w:color w:val="000000" w:themeColor="text1"/>
          <w:lang w:val="en-US"/>
        </w:rPr>
        <w:t xml:space="preserve">he GC9A01 and ST7735-supported displays would be difficult for the end user to see and ultimately interact with and use. The ILI9341 also gets a slight edge over the ST7789-supported displays due to the fact most ST7789’s use ribbon cables as connectors, which are more difficult to prototype with, while the ILI9341’s </w:t>
      </w:r>
      <w:r w:rsidR="6B2E3B62" w:rsidRPr="00BE736D">
        <w:rPr>
          <w:rFonts w:asciiTheme="majorBidi" w:eastAsia="Times New Roman" w:hAnsiTheme="majorBidi" w:cstheme="majorBidi"/>
          <w:color w:val="000000" w:themeColor="text1"/>
          <w:lang w:val="en-US"/>
        </w:rPr>
        <w:t>has</w:t>
      </w:r>
      <w:r w:rsidR="00002B55" w:rsidRPr="00BE736D">
        <w:rPr>
          <w:rFonts w:asciiTheme="majorBidi" w:eastAsia="Times New Roman" w:hAnsiTheme="majorBidi" w:cstheme="majorBidi"/>
          <w:color w:val="000000" w:themeColor="text1"/>
          <w:lang w:val="en-US"/>
        </w:rPr>
        <w:t xml:space="preserve"> pre-soldered pin headers, which can be connected directly into breadboards.</w:t>
      </w:r>
    </w:p>
    <w:p w14:paraId="10E2B326" w14:textId="3C4E0211" w:rsidR="004C142F" w:rsidRPr="00BE736D" w:rsidRDefault="3ED99123">
      <w:pPr>
        <w:pStyle w:val="Heading2"/>
        <w:spacing w:line="240" w:lineRule="auto"/>
        <w:jc w:val="both"/>
        <w:rPr>
          <w:rFonts w:asciiTheme="majorBidi" w:eastAsia="Times New Roman" w:hAnsiTheme="majorBidi" w:cstheme="majorBidi"/>
          <w:color w:val="000000" w:themeColor="text1"/>
        </w:rPr>
        <w:pPrChange w:id="120" w:author="Nicholas Newman" w:date="2026-02-04T18:41:00Z" w16du:dateUtc="2026-02-04T23:41:00Z">
          <w:pPr>
            <w:pStyle w:val="Heading2"/>
            <w:spacing w:line="240" w:lineRule="auto"/>
          </w:pPr>
        </w:pPrChange>
      </w:pPr>
      <w:bookmarkStart w:id="121" w:name="_Toc222308010"/>
      <w:r w:rsidRPr="00BE736D">
        <w:rPr>
          <w:rFonts w:asciiTheme="majorBidi" w:eastAsia="Times New Roman" w:hAnsiTheme="majorBidi" w:cstheme="majorBidi"/>
          <w:color w:val="000000" w:themeColor="text1"/>
        </w:rPr>
        <w:t>Graphics Library Selection</w:t>
      </w:r>
      <w:bookmarkEnd w:id="121"/>
    </w:p>
    <w:p w14:paraId="19B04C12" w14:textId="60074DC7" w:rsidR="004C142F" w:rsidRPr="00BE736D" w:rsidRDefault="00002B55">
      <w:pPr>
        <w:spacing w:line="240" w:lineRule="auto"/>
        <w:ind w:firstLine="720"/>
        <w:jc w:val="both"/>
        <w:rPr>
          <w:rFonts w:asciiTheme="majorBidi" w:eastAsia="Times New Roman" w:hAnsiTheme="majorBidi" w:cstheme="majorBidi"/>
          <w:color w:val="000000" w:themeColor="text1"/>
          <w:lang w:val="en-US"/>
        </w:rPr>
        <w:pPrChange w:id="122" w:author="Nicholas Newman" w:date="2026-02-04T18:41:00Z" w16du:dateUtc="2026-02-04T23:41:00Z">
          <w:pPr>
            <w:spacing w:line="240" w:lineRule="auto"/>
            <w:ind w:firstLine="720"/>
          </w:pPr>
        </w:pPrChange>
      </w:pPr>
      <w:r w:rsidRPr="00BE736D">
        <w:rPr>
          <w:rFonts w:asciiTheme="majorBidi" w:eastAsia="Times New Roman" w:hAnsiTheme="majorBidi" w:cstheme="majorBidi"/>
          <w:color w:val="000000" w:themeColor="text1"/>
          <w:lang w:val="en-US"/>
        </w:rPr>
        <w:t xml:space="preserve">Choosing between TFT_eSPI and LVGL requires </w:t>
      </w:r>
      <w:r w:rsidR="00124D72" w:rsidRPr="00BE736D">
        <w:rPr>
          <w:rFonts w:asciiTheme="majorBidi" w:eastAsia="Times New Roman" w:hAnsiTheme="majorBidi" w:cstheme="majorBidi"/>
          <w:color w:val="000000" w:themeColor="text1"/>
          <w:lang w:val="en-US"/>
        </w:rPr>
        <w:t>consideration as</w:t>
      </w:r>
      <w:r w:rsidRPr="00BE736D">
        <w:rPr>
          <w:rFonts w:asciiTheme="majorBidi" w:eastAsia="Times New Roman" w:hAnsiTheme="majorBidi" w:cstheme="majorBidi"/>
          <w:color w:val="000000" w:themeColor="text1"/>
          <w:lang w:val="en-US"/>
        </w:rPr>
        <w:t xml:space="preserve"> to what the overall goals of </w:t>
      </w:r>
      <w:r w:rsidR="00124D72" w:rsidRPr="00BE736D">
        <w:rPr>
          <w:rFonts w:asciiTheme="majorBidi" w:eastAsia="Times New Roman" w:hAnsiTheme="majorBidi" w:cstheme="majorBidi"/>
          <w:color w:val="000000" w:themeColor="text1"/>
          <w:lang w:val="en-US"/>
        </w:rPr>
        <w:t>the</w:t>
      </w:r>
      <w:r w:rsidRPr="00BE736D">
        <w:rPr>
          <w:rFonts w:asciiTheme="majorBidi" w:eastAsia="Times New Roman" w:hAnsiTheme="majorBidi" w:cstheme="majorBidi"/>
          <w:color w:val="000000" w:themeColor="text1"/>
          <w:lang w:val="en-US"/>
        </w:rPr>
        <w:t xml:space="preserve"> project are. In terms of feature support, LVGL is significantly more robust than TFT_eSPI. It offers dozens of pre-made widgets, supporting 3D textures, animations, tables, sliders, buttons, etc. However, this comes at the cost of a heavier burden on the CPU and RAM. </w:t>
      </w:r>
      <w:r w:rsidR="00774614" w:rsidRPr="00BE736D">
        <w:rPr>
          <w:rFonts w:asciiTheme="majorBidi" w:eastAsia="Times New Roman" w:hAnsiTheme="majorBidi" w:cstheme="majorBidi"/>
          <w:color w:val="000000" w:themeColor="text1"/>
          <w:lang w:val="en-US"/>
        </w:rPr>
        <w:t>T</w:t>
      </w:r>
      <w:r w:rsidRPr="00BE736D">
        <w:rPr>
          <w:rFonts w:asciiTheme="majorBidi" w:eastAsia="Times New Roman" w:hAnsiTheme="majorBidi" w:cstheme="majorBidi"/>
          <w:color w:val="000000" w:themeColor="text1"/>
          <w:lang w:val="en-US"/>
        </w:rPr>
        <w:t xml:space="preserve">he </w:t>
      </w:r>
      <w:r w:rsidR="005F34B2" w:rsidRPr="00BE736D">
        <w:rPr>
          <w:rFonts w:asciiTheme="majorBidi" w:eastAsia="Times New Roman" w:hAnsiTheme="majorBidi" w:cstheme="majorBidi"/>
          <w:color w:val="000000" w:themeColor="text1"/>
          <w:lang w:val="en-US"/>
        </w:rPr>
        <w:t>worst-case</w:t>
      </w:r>
      <w:r w:rsidRPr="00BE736D">
        <w:rPr>
          <w:rFonts w:asciiTheme="majorBidi" w:eastAsia="Times New Roman" w:hAnsiTheme="majorBidi" w:cstheme="majorBidi"/>
          <w:color w:val="000000" w:themeColor="text1"/>
          <w:lang w:val="en-US"/>
        </w:rPr>
        <w:t xml:space="preserve"> scenario for Core 0 of </w:t>
      </w:r>
      <w:r w:rsidR="00774614" w:rsidRPr="00BE736D">
        <w:rPr>
          <w:rFonts w:asciiTheme="majorBidi" w:eastAsia="Times New Roman" w:hAnsiTheme="majorBidi" w:cstheme="majorBidi"/>
          <w:color w:val="000000" w:themeColor="text1"/>
          <w:lang w:val="en-US"/>
        </w:rPr>
        <w:t>the</w:t>
      </w:r>
      <w:r w:rsidRPr="00BE736D">
        <w:rPr>
          <w:rFonts w:asciiTheme="majorBidi" w:eastAsia="Times New Roman" w:hAnsiTheme="majorBidi" w:cstheme="majorBidi"/>
          <w:color w:val="000000" w:themeColor="text1"/>
          <w:lang w:val="en-US"/>
        </w:rPr>
        <w:t xml:space="preserve"> ESP32-S3</w:t>
      </w:r>
      <w:r w:rsidR="00774614" w:rsidRPr="00BE736D">
        <w:rPr>
          <w:rFonts w:asciiTheme="majorBidi" w:eastAsia="Times New Roman" w:hAnsiTheme="majorBidi" w:cstheme="majorBidi"/>
          <w:color w:val="000000" w:themeColor="text1"/>
          <w:lang w:val="en-US"/>
        </w:rPr>
        <w:t xml:space="preserve"> must be considered</w:t>
      </w:r>
      <w:r w:rsidRPr="00BE736D">
        <w:rPr>
          <w:rFonts w:asciiTheme="majorBidi" w:eastAsia="Times New Roman" w:hAnsiTheme="majorBidi" w:cstheme="majorBidi"/>
          <w:color w:val="000000" w:themeColor="text1"/>
          <w:lang w:val="en-US"/>
        </w:rPr>
        <w:t xml:space="preserve">, which will primarily be responsible for sending out control commands and receiving acknowledgements. The purpose of the GUI </w:t>
      </w:r>
      <w:r w:rsidR="00774614" w:rsidRPr="00BE736D">
        <w:rPr>
          <w:rFonts w:asciiTheme="majorBidi" w:eastAsia="Times New Roman" w:hAnsiTheme="majorBidi" w:cstheme="majorBidi"/>
          <w:color w:val="000000" w:themeColor="text1"/>
          <w:lang w:val="en-US"/>
        </w:rPr>
        <w:t>that will be made</w:t>
      </w:r>
      <w:r w:rsidRPr="00BE736D">
        <w:rPr>
          <w:rFonts w:asciiTheme="majorBidi" w:eastAsia="Times New Roman" w:hAnsiTheme="majorBidi" w:cstheme="majorBidi"/>
          <w:color w:val="000000" w:themeColor="text1"/>
          <w:lang w:val="en-US"/>
        </w:rPr>
        <w:t xml:space="preserve"> with either TFT_eSPI or LVGL</w:t>
      </w:r>
      <w:r w:rsidR="00774614" w:rsidRPr="00BE736D">
        <w:rPr>
          <w:rFonts w:asciiTheme="majorBidi" w:eastAsia="Times New Roman" w:hAnsiTheme="majorBidi" w:cstheme="majorBidi"/>
          <w:color w:val="000000" w:themeColor="text1"/>
          <w:lang w:val="en-US"/>
        </w:rPr>
        <w:t>,</w:t>
      </w:r>
      <w:r w:rsidRPr="00BE736D">
        <w:rPr>
          <w:rFonts w:asciiTheme="majorBidi" w:eastAsia="Times New Roman" w:hAnsiTheme="majorBidi" w:cstheme="majorBidi"/>
          <w:color w:val="000000" w:themeColor="text1"/>
          <w:lang w:val="en-US"/>
        </w:rPr>
        <w:t xml:space="preserve"> will be to easily control the appliances using a touchscreen interface. However, if the CPU is too busy working on the graphics, it might delay the execution time for the actual commands, defeating the purpose of the system. </w:t>
      </w:r>
      <w:r w:rsidR="009E7796" w:rsidRPr="00BE736D">
        <w:rPr>
          <w:rFonts w:asciiTheme="majorBidi" w:eastAsia="Times New Roman" w:hAnsiTheme="majorBidi" w:cstheme="majorBidi"/>
          <w:color w:val="000000" w:themeColor="text1"/>
          <w:lang w:val="en-US"/>
        </w:rPr>
        <w:t xml:space="preserve">In the end, the decision heavily favored using LVGL due to </w:t>
      </w:r>
      <w:r w:rsidR="009E7796" w:rsidRPr="00BE736D">
        <w:rPr>
          <w:rFonts w:asciiTheme="majorBidi" w:eastAsia="Times New Roman" w:hAnsiTheme="majorBidi" w:cstheme="majorBidi"/>
          <w:color w:val="000000" w:themeColor="text1"/>
        </w:rPr>
        <w:t>LVGL being more pleasing to look at, and the UI is not so complex that</w:t>
      </w:r>
      <w:r w:rsidR="00B34C1D" w:rsidRPr="00BE736D">
        <w:rPr>
          <w:rFonts w:asciiTheme="majorBidi" w:eastAsia="Times New Roman" w:hAnsiTheme="majorBidi" w:cstheme="majorBidi"/>
          <w:color w:val="000000" w:themeColor="text1"/>
        </w:rPr>
        <w:t xml:space="preserve"> </w:t>
      </w:r>
      <w:r w:rsidR="00216D75" w:rsidRPr="00BE736D">
        <w:rPr>
          <w:rFonts w:asciiTheme="majorBidi" w:eastAsia="Times New Roman" w:hAnsiTheme="majorBidi" w:cstheme="majorBidi"/>
          <w:color w:val="000000" w:themeColor="text1"/>
          <w:lang w:val="en-US"/>
        </w:rPr>
        <w:t xml:space="preserve">TFT_eSPI’s relative ease with many functions would </w:t>
      </w:r>
      <w:r w:rsidR="007A591F" w:rsidRPr="00BE736D">
        <w:rPr>
          <w:rFonts w:asciiTheme="majorBidi" w:eastAsia="Times New Roman" w:hAnsiTheme="majorBidi" w:cstheme="majorBidi"/>
          <w:color w:val="000000" w:themeColor="text1"/>
          <w:lang w:val="en-US"/>
        </w:rPr>
        <w:t>need</w:t>
      </w:r>
      <w:r w:rsidR="00216D75" w:rsidRPr="00BE736D">
        <w:rPr>
          <w:rFonts w:asciiTheme="majorBidi" w:eastAsia="Times New Roman" w:hAnsiTheme="majorBidi" w:cstheme="majorBidi"/>
          <w:color w:val="000000" w:themeColor="text1"/>
          <w:lang w:val="en-US"/>
        </w:rPr>
        <w:t xml:space="preserve"> to be used.</w:t>
      </w:r>
    </w:p>
    <w:p w14:paraId="7567388D" w14:textId="17B221E4" w:rsidR="004C142F" w:rsidRPr="00BE736D" w:rsidRDefault="2EBD9AA4">
      <w:pPr>
        <w:pStyle w:val="Heading2"/>
        <w:spacing w:line="240" w:lineRule="auto"/>
        <w:jc w:val="both"/>
        <w:rPr>
          <w:rFonts w:asciiTheme="majorBidi" w:eastAsia="Times New Roman" w:hAnsiTheme="majorBidi" w:cstheme="majorBidi"/>
          <w:color w:val="000000" w:themeColor="text1"/>
        </w:rPr>
        <w:pPrChange w:id="123" w:author="Nicholas Newman" w:date="2026-02-04T18:41:00Z" w16du:dateUtc="2026-02-04T23:41:00Z">
          <w:pPr>
            <w:pStyle w:val="Heading2"/>
            <w:spacing w:line="240" w:lineRule="auto"/>
          </w:pPr>
        </w:pPrChange>
      </w:pPr>
      <w:bookmarkStart w:id="124" w:name="_Toc222308011"/>
      <w:r w:rsidRPr="00BE736D">
        <w:rPr>
          <w:rFonts w:asciiTheme="majorBidi" w:eastAsia="Times New Roman" w:hAnsiTheme="majorBidi" w:cstheme="majorBidi"/>
          <w:color w:val="000000" w:themeColor="text1"/>
        </w:rPr>
        <w:t>Basic RF Transmitter and Receiver Design</w:t>
      </w:r>
      <w:bookmarkEnd w:id="124"/>
    </w:p>
    <w:p w14:paraId="65806EC2" w14:textId="2EC6E752" w:rsidR="004C142F" w:rsidRPr="00BE736D" w:rsidRDefault="2EBD9AA4">
      <w:pPr>
        <w:pStyle w:val="Heading3"/>
        <w:spacing w:line="240" w:lineRule="auto"/>
        <w:jc w:val="both"/>
        <w:rPr>
          <w:rFonts w:asciiTheme="majorBidi" w:eastAsia="Times New Roman" w:hAnsiTheme="majorBidi" w:cstheme="majorBidi"/>
          <w:color w:val="000000" w:themeColor="text1"/>
        </w:rPr>
        <w:pPrChange w:id="125" w:author="Nicholas Newman" w:date="2026-02-04T18:41:00Z" w16du:dateUtc="2026-02-04T23:41:00Z">
          <w:pPr>
            <w:pStyle w:val="Heading3"/>
            <w:spacing w:line="240" w:lineRule="auto"/>
          </w:pPr>
        </w:pPrChange>
      </w:pPr>
      <w:bookmarkStart w:id="126" w:name="_Toc222308012"/>
      <w:r w:rsidRPr="00BE736D">
        <w:rPr>
          <w:rFonts w:asciiTheme="majorBidi" w:eastAsia="Times New Roman" w:hAnsiTheme="majorBidi" w:cstheme="majorBidi"/>
          <w:color w:val="000000" w:themeColor="text1"/>
        </w:rPr>
        <w:t>Basic Transmitter Design</w:t>
      </w:r>
      <w:bookmarkEnd w:id="126"/>
    </w:p>
    <w:p w14:paraId="26DA9285" w14:textId="5D4A5C95" w:rsidR="000B6441" w:rsidRPr="00BE736D" w:rsidRDefault="00002B55">
      <w:pPr>
        <w:pStyle w:val="Heading4"/>
        <w:spacing w:line="240" w:lineRule="auto"/>
        <w:jc w:val="both"/>
        <w:rPr>
          <w:rFonts w:asciiTheme="majorBidi" w:eastAsia="Times New Roman" w:hAnsiTheme="majorBidi" w:cstheme="majorBidi"/>
          <w:color w:val="000000" w:themeColor="text1"/>
        </w:rPr>
        <w:pPrChange w:id="127" w:author="Nicholas Newman" w:date="2026-02-04T18:41:00Z" w16du:dateUtc="2026-02-04T23:41:00Z">
          <w:pPr>
            <w:pStyle w:val="Heading4"/>
            <w:spacing w:line="240" w:lineRule="auto"/>
          </w:pPr>
        </w:pPrChange>
      </w:pPr>
      <w:r w:rsidRPr="00BE736D">
        <w:rPr>
          <w:rFonts w:asciiTheme="majorBidi" w:eastAsia="Times New Roman" w:hAnsiTheme="majorBidi" w:cstheme="majorBidi"/>
          <w:color w:val="000000" w:themeColor="text1"/>
        </w:rPr>
        <w:t>First stage: Baseband shift</w:t>
      </w:r>
      <w:r w:rsidR="00960F14" w:rsidRPr="00BE736D">
        <w:rPr>
          <w:rFonts w:asciiTheme="majorBidi" w:eastAsia="Times New Roman" w:hAnsiTheme="majorBidi" w:cstheme="majorBidi"/>
          <w:color w:val="000000" w:themeColor="text1"/>
        </w:rPr>
        <w:t>ing</w:t>
      </w:r>
      <w:r w:rsidR="00B06A02" w:rsidRPr="00BE736D">
        <w:rPr>
          <w:rFonts w:asciiTheme="majorBidi" w:eastAsia="Times New Roman" w:hAnsiTheme="majorBidi" w:cstheme="majorBidi"/>
          <w:color w:val="000000" w:themeColor="text1"/>
        </w:rPr>
        <w:t xml:space="preserve"> and Modulation</w:t>
      </w:r>
    </w:p>
    <w:p w14:paraId="546A7EBA" w14:textId="4181193B" w:rsidR="00DB4BA9" w:rsidRPr="00BE736D" w:rsidRDefault="00505A56" w:rsidP="00931D3B">
      <w:pPr>
        <w:spacing w:line="240" w:lineRule="auto"/>
        <w:ind w:firstLine="720"/>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First the</w:t>
      </w:r>
      <w:r w:rsidR="006D6414" w:rsidRPr="00BE736D">
        <w:rPr>
          <w:rFonts w:asciiTheme="majorBidi" w:eastAsia="Times New Roman" w:hAnsiTheme="majorBidi" w:cstheme="majorBidi"/>
          <w:color w:val="000000" w:themeColor="text1"/>
          <w:lang w:val="en-US"/>
        </w:rPr>
        <w:t xml:space="preserve"> before transmission of any digital signal, the signal must be baseband shifted. The reason for </w:t>
      </w:r>
      <w:r w:rsidR="00C920C2" w:rsidRPr="00BE736D">
        <w:rPr>
          <w:rFonts w:asciiTheme="majorBidi" w:eastAsia="Times New Roman" w:hAnsiTheme="majorBidi" w:cstheme="majorBidi"/>
          <w:color w:val="000000" w:themeColor="text1"/>
          <w:lang w:val="en-US"/>
        </w:rPr>
        <w:t>this</w:t>
      </w:r>
      <w:r w:rsidR="006D6414" w:rsidRPr="00BE736D">
        <w:rPr>
          <w:rFonts w:asciiTheme="majorBidi" w:eastAsia="Times New Roman" w:hAnsiTheme="majorBidi" w:cstheme="majorBidi"/>
          <w:color w:val="000000" w:themeColor="text1"/>
          <w:lang w:val="en-US"/>
        </w:rPr>
        <w:t xml:space="preserve"> is mainly </w:t>
      </w:r>
      <w:r w:rsidR="00C920C2" w:rsidRPr="00BE736D">
        <w:rPr>
          <w:rFonts w:asciiTheme="majorBidi" w:eastAsia="Times New Roman" w:hAnsiTheme="majorBidi" w:cstheme="majorBidi"/>
          <w:color w:val="000000" w:themeColor="text1"/>
          <w:lang w:val="en-US"/>
        </w:rPr>
        <w:t>because</w:t>
      </w:r>
      <w:r w:rsidR="00572787" w:rsidRPr="00BE736D">
        <w:rPr>
          <w:rFonts w:asciiTheme="majorBidi" w:eastAsia="Times New Roman" w:hAnsiTheme="majorBidi" w:cstheme="majorBidi"/>
          <w:color w:val="000000" w:themeColor="text1"/>
          <w:lang w:val="en-US"/>
        </w:rPr>
        <w:t xml:space="preserve">, </w:t>
      </w:r>
      <w:r w:rsidR="00C241C6" w:rsidRPr="00BE736D">
        <w:rPr>
          <w:rFonts w:asciiTheme="majorBidi" w:eastAsia="Times New Roman" w:hAnsiTheme="majorBidi" w:cstheme="majorBidi"/>
          <w:color w:val="000000" w:themeColor="text1"/>
          <w:lang w:val="en-US"/>
        </w:rPr>
        <w:t xml:space="preserve">sharp edges require a larger bandwidth than smooth edges. Since a </w:t>
      </w:r>
      <w:r w:rsidR="00572787" w:rsidRPr="00BE736D">
        <w:rPr>
          <w:rFonts w:asciiTheme="majorBidi" w:eastAsia="Times New Roman" w:hAnsiTheme="majorBidi" w:cstheme="majorBidi"/>
          <w:color w:val="000000" w:themeColor="text1"/>
          <w:lang w:val="en-US"/>
        </w:rPr>
        <w:t>one-bit</w:t>
      </w:r>
      <w:r w:rsidR="00C241C6" w:rsidRPr="00BE736D">
        <w:rPr>
          <w:rFonts w:asciiTheme="majorBidi" w:eastAsia="Times New Roman" w:hAnsiTheme="majorBidi" w:cstheme="majorBidi"/>
          <w:color w:val="000000" w:themeColor="text1"/>
          <w:lang w:val="en-US"/>
        </w:rPr>
        <w:t xml:space="preserve"> digital signal is made up of usually a “high” and a “low” with a sharp transition between them (a square wave)</w:t>
      </w:r>
      <w:r w:rsidR="00572787" w:rsidRPr="00BE736D">
        <w:rPr>
          <w:rFonts w:asciiTheme="majorBidi" w:eastAsia="Times New Roman" w:hAnsiTheme="majorBidi" w:cstheme="majorBidi"/>
          <w:color w:val="000000" w:themeColor="text1"/>
          <w:lang w:val="en-US"/>
        </w:rPr>
        <w:t xml:space="preserve">. </w:t>
      </w:r>
      <w:r w:rsidR="008B6E99" w:rsidRPr="00BE736D">
        <w:rPr>
          <w:rFonts w:asciiTheme="majorBidi" w:eastAsia="Times New Roman" w:hAnsiTheme="majorBidi" w:cstheme="majorBidi"/>
          <w:color w:val="000000" w:themeColor="text1"/>
          <w:lang w:val="en-US"/>
        </w:rPr>
        <w:t>The bandwidth of such a wave reduces</w:t>
      </w:r>
      <w:r w:rsidR="00007A88" w:rsidRPr="00BE736D">
        <w:rPr>
          <w:rFonts w:asciiTheme="majorBidi" w:eastAsia="Times New Roman" w:hAnsiTheme="majorBidi" w:cstheme="majorBidi"/>
          <w:color w:val="000000" w:themeColor="text1"/>
          <w:lang w:val="en-US"/>
        </w:rPr>
        <w:t xml:space="preserve"> at the speed of 1/n </w:t>
      </w:r>
      <w:r w:rsidR="008B6E99" w:rsidRPr="00BE736D">
        <w:rPr>
          <w:rFonts w:asciiTheme="majorBidi" w:eastAsia="Times New Roman" w:hAnsiTheme="majorBidi" w:cstheme="majorBidi"/>
          <w:color w:val="000000" w:themeColor="text1"/>
          <w:lang w:val="en-US"/>
        </w:rPr>
        <w:t>in the frequency domain with respect to the center frequency</w:t>
      </w:r>
      <w:r w:rsidR="00FC6792" w:rsidRPr="00BE736D">
        <w:rPr>
          <w:rFonts w:asciiTheme="majorBidi" w:eastAsia="Times New Roman" w:hAnsiTheme="majorBidi" w:cstheme="majorBidi"/>
          <w:color w:val="000000" w:themeColor="text1"/>
          <w:lang w:val="en-US"/>
        </w:rPr>
        <w:t>. This is an extremely large bandwidth, and wave shifting is used to greatly reduce the bandwidth by smoothening out the sharp edges from the digital signal.</w:t>
      </w:r>
      <w:r w:rsidR="00007A88" w:rsidRPr="00BE736D">
        <w:rPr>
          <w:rFonts w:asciiTheme="majorBidi" w:eastAsia="Times New Roman" w:hAnsiTheme="majorBidi" w:cstheme="majorBidi"/>
          <w:color w:val="000000" w:themeColor="text1"/>
          <w:lang w:val="en-US"/>
        </w:rPr>
        <w:t xml:space="preserve"> </w:t>
      </w:r>
      <w:r w:rsidR="00FC6792" w:rsidRPr="00BE736D">
        <w:rPr>
          <w:rFonts w:asciiTheme="majorBidi" w:eastAsia="Times New Roman" w:hAnsiTheme="majorBidi" w:cstheme="majorBidi"/>
          <w:color w:val="000000" w:themeColor="text1"/>
          <w:lang w:val="en-US"/>
        </w:rPr>
        <w:t xml:space="preserve">Currently </w:t>
      </w:r>
      <w:r w:rsidR="002B60E1" w:rsidRPr="00BE736D">
        <w:rPr>
          <w:rFonts w:asciiTheme="majorBidi" w:eastAsia="Times New Roman" w:hAnsiTheme="majorBidi" w:cstheme="majorBidi"/>
          <w:color w:val="000000" w:themeColor="text1"/>
          <w:lang w:val="en-US"/>
        </w:rPr>
        <w:t>the two following band shifting methods are being considered:</w:t>
      </w:r>
      <w:r w:rsidR="00FC6792" w:rsidRPr="00BE736D">
        <w:rPr>
          <w:rFonts w:asciiTheme="majorBidi" w:eastAsia="Times New Roman" w:hAnsiTheme="majorBidi" w:cstheme="majorBidi"/>
          <w:color w:val="000000" w:themeColor="text1"/>
          <w:lang w:val="en-US"/>
        </w:rPr>
        <w:t xml:space="preserve"> </w:t>
      </w:r>
    </w:p>
    <w:tbl>
      <w:tblPr>
        <w:tblStyle w:val="TableGrid"/>
        <w:tblW w:w="0" w:type="auto"/>
        <w:tblLook w:val="04A0" w:firstRow="1" w:lastRow="0" w:firstColumn="1" w:lastColumn="0" w:noHBand="0" w:noVBand="1"/>
      </w:tblPr>
      <w:tblGrid>
        <w:gridCol w:w="2876"/>
        <w:gridCol w:w="2877"/>
        <w:gridCol w:w="2877"/>
      </w:tblGrid>
      <w:tr w:rsidR="00BE736D" w:rsidRPr="00BE736D" w14:paraId="28F9FB87" w14:textId="77777777" w:rsidTr="00064E57">
        <w:trPr>
          <w:trHeight w:val="746"/>
        </w:trPr>
        <w:tc>
          <w:tcPr>
            <w:tcW w:w="2876" w:type="dxa"/>
            <w:shd w:val="clear" w:color="auto" w:fill="8DB3E2" w:themeFill="text2" w:themeFillTint="66"/>
            <w:vAlign w:val="center"/>
          </w:tcPr>
          <w:p w14:paraId="71418BC8" w14:textId="2F879A8E" w:rsidR="00E41F0A" w:rsidRPr="00BE736D" w:rsidRDefault="0035454E" w:rsidP="00931D3B">
            <w:pP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Filter Type</w:t>
            </w:r>
          </w:p>
        </w:tc>
        <w:tc>
          <w:tcPr>
            <w:tcW w:w="2877" w:type="dxa"/>
            <w:shd w:val="clear" w:color="auto" w:fill="C6D9F1" w:themeFill="text2" w:themeFillTint="33"/>
            <w:vAlign w:val="center"/>
          </w:tcPr>
          <w:p w14:paraId="7A9C7B4D" w14:textId="088FCD77" w:rsidR="00E41F0A" w:rsidRPr="00BE736D" w:rsidRDefault="00E41F0A" w:rsidP="00931D3B">
            <w:pPr>
              <w:jc w:val="cente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 xml:space="preserve">RC </w:t>
            </w:r>
            <w:r w:rsidR="001765B1" w:rsidRPr="00BE736D">
              <w:rPr>
                <w:rFonts w:asciiTheme="majorBidi" w:eastAsia="Times New Roman" w:hAnsiTheme="majorBidi" w:cstheme="majorBidi"/>
                <w:b/>
                <w:bCs/>
                <w:color w:val="000000" w:themeColor="text1"/>
                <w:lang w:val="en-US"/>
              </w:rPr>
              <w:t>Exponential Shaping</w:t>
            </w:r>
          </w:p>
        </w:tc>
        <w:tc>
          <w:tcPr>
            <w:tcW w:w="2877" w:type="dxa"/>
            <w:shd w:val="clear" w:color="auto" w:fill="C6D9F1" w:themeFill="text2" w:themeFillTint="33"/>
            <w:vAlign w:val="center"/>
          </w:tcPr>
          <w:p w14:paraId="60333EB8" w14:textId="7F0C2D05" w:rsidR="00E41F0A" w:rsidRPr="00BE736D" w:rsidRDefault="00E41F0A" w:rsidP="00931D3B">
            <w:pPr>
              <w:jc w:val="cente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 xml:space="preserve">Gaussian </w:t>
            </w:r>
            <w:r w:rsidR="001765B1" w:rsidRPr="00BE736D">
              <w:rPr>
                <w:rFonts w:asciiTheme="majorBidi" w:eastAsia="Times New Roman" w:hAnsiTheme="majorBidi" w:cstheme="majorBidi"/>
                <w:b/>
                <w:bCs/>
                <w:color w:val="000000" w:themeColor="text1"/>
                <w:lang w:val="en-US"/>
              </w:rPr>
              <w:t>Pulse Shaping</w:t>
            </w:r>
          </w:p>
        </w:tc>
      </w:tr>
      <w:tr w:rsidR="00BE736D" w:rsidRPr="00BE736D" w14:paraId="488B1E1C" w14:textId="77777777" w:rsidTr="00224527">
        <w:tc>
          <w:tcPr>
            <w:tcW w:w="2876" w:type="dxa"/>
            <w:shd w:val="clear" w:color="auto" w:fill="8DB3E2" w:themeFill="text2" w:themeFillTint="66"/>
            <w:vAlign w:val="center"/>
          </w:tcPr>
          <w:p w14:paraId="193325FD" w14:textId="6607BF7B" w:rsidR="00E41F0A" w:rsidRPr="00BE736D" w:rsidRDefault="00E41F0A" w:rsidP="00931D3B">
            <w:pP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Ease to implement</w:t>
            </w:r>
            <w:r w:rsidR="00125667" w:rsidRPr="00BE736D">
              <w:rPr>
                <w:rFonts w:asciiTheme="majorBidi" w:eastAsia="Times New Roman" w:hAnsiTheme="majorBidi" w:cstheme="majorBidi"/>
                <w:b/>
                <w:bCs/>
                <w:color w:val="000000" w:themeColor="text1"/>
                <w:lang w:val="en-US"/>
              </w:rPr>
              <w:t xml:space="preserve"> (analog)</w:t>
            </w:r>
          </w:p>
        </w:tc>
        <w:tc>
          <w:tcPr>
            <w:tcW w:w="2877" w:type="dxa"/>
          </w:tcPr>
          <w:p w14:paraId="5A451A60" w14:textId="47D69A55" w:rsidR="00E41F0A" w:rsidRPr="00BE736D" w:rsidRDefault="00E41F0A"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Eas</w:t>
            </w:r>
            <w:r w:rsidR="0035454E" w:rsidRPr="00BE736D">
              <w:rPr>
                <w:rFonts w:asciiTheme="majorBidi" w:eastAsia="Times New Roman" w:hAnsiTheme="majorBidi" w:cstheme="majorBidi"/>
                <w:color w:val="000000" w:themeColor="text1"/>
                <w:lang w:val="en-US"/>
              </w:rPr>
              <w:t>y, RC ladder</w:t>
            </w:r>
            <w:r w:rsidR="001765B1" w:rsidRPr="00BE736D">
              <w:rPr>
                <w:rFonts w:asciiTheme="majorBidi" w:eastAsia="Times New Roman" w:hAnsiTheme="majorBidi" w:cstheme="majorBidi"/>
                <w:color w:val="000000" w:themeColor="text1"/>
                <w:lang w:val="en-US"/>
              </w:rPr>
              <w:t>, low pass.</w:t>
            </w:r>
          </w:p>
        </w:tc>
        <w:tc>
          <w:tcPr>
            <w:tcW w:w="2877" w:type="dxa"/>
          </w:tcPr>
          <w:p w14:paraId="2811A8F2" w14:textId="16CE0247" w:rsidR="00E41F0A" w:rsidRPr="00BE736D" w:rsidRDefault="00E41F0A"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Harder, can only approximate such a filter response</w:t>
            </w:r>
            <w:r w:rsidR="0035454E" w:rsidRPr="00BE736D">
              <w:rPr>
                <w:rFonts w:asciiTheme="majorBidi" w:eastAsia="Times New Roman" w:hAnsiTheme="majorBidi" w:cstheme="majorBidi"/>
                <w:color w:val="000000" w:themeColor="text1"/>
                <w:lang w:val="en-US"/>
              </w:rPr>
              <w:t>, with Bessel</w:t>
            </w:r>
            <w:r w:rsidR="00CA479F" w:rsidRPr="00BE736D">
              <w:rPr>
                <w:rFonts w:asciiTheme="majorBidi" w:eastAsia="Times New Roman" w:hAnsiTheme="majorBidi" w:cstheme="majorBidi"/>
                <w:color w:val="000000" w:themeColor="text1"/>
                <w:lang w:val="en-US"/>
              </w:rPr>
              <w:t xml:space="preserve"> type filters.</w:t>
            </w:r>
          </w:p>
        </w:tc>
      </w:tr>
      <w:tr w:rsidR="00BE736D" w:rsidRPr="00BE736D" w14:paraId="62A8F8A0" w14:textId="77777777" w:rsidTr="00224527">
        <w:tc>
          <w:tcPr>
            <w:tcW w:w="2876" w:type="dxa"/>
            <w:shd w:val="clear" w:color="auto" w:fill="8DB3E2" w:themeFill="text2" w:themeFillTint="66"/>
            <w:vAlign w:val="center"/>
          </w:tcPr>
          <w:p w14:paraId="1C0EFBFB" w14:textId="3C47CF97" w:rsidR="00E41F0A" w:rsidRPr="00BE736D" w:rsidRDefault="00380DC8" w:rsidP="00931D3B">
            <w:pP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Spectral Decay</w:t>
            </w:r>
          </w:p>
        </w:tc>
        <w:tc>
          <w:tcPr>
            <w:tcW w:w="2877" w:type="dxa"/>
          </w:tcPr>
          <w:p w14:paraId="05E57D91" w14:textId="4A1738F6" w:rsidR="00E41F0A" w:rsidRPr="00BE736D" w:rsidRDefault="00960B4C"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 xml:space="preserve">Faster initial band reduction, but slower bandwidth reduction at far out spectral splatter </w:t>
            </w:r>
            <m:oMath>
              <m:f>
                <m:fPr>
                  <m:ctrlPr>
                    <w:rPr>
                      <w:rFonts w:ascii="Cambria Math" w:eastAsia="Times New Roman" w:hAnsi="Cambria Math" w:cstheme="majorBidi"/>
                      <w:i/>
                      <w:color w:val="000000" w:themeColor="text1"/>
                      <w:lang w:val="en-US"/>
                    </w:rPr>
                  </m:ctrlPr>
                </m:fPr>
                <m:num>
                  <m:r>
                    <w:rPr>
                      <w:rFonts w:ascii="Cambria Math" w:eastAsia="Times New Roman" w:hAnsi="Cambria Math" w:cstheme="majorBidi"/>
                      <w:color w:val="000000" w:themeColor="text1"/>
                      <w:lang w:val="en-US"/>
                    </w:rPr>
                    <m:t>1</m:t>
                  </m:r>
                </m:num>
                <m:den>
                  <m:rad>
                    <m:radPr>
                      <m:degHide m:val="1"/>
                      <m:ctrlPr>
                        <w:rPr>
                          <w:rFonts w:ascii="Cambria Math" w:eastAsia="Times New Roman" w:hAnsi="Cambria Math" w:cstheme="majorBidi"/>
                          <w:i/>
                          <w:color w:val="000000" w:themeColor="text1"/>
                          <w:lang w:val="en-US"/>
                        </w:rPr>
                      </m:ctrlPr>
                    </m:radPr>
                    <m:deg/>
                    <m:e>
                      <m:sSup>
                        <m:sSupPr>
                          <m:ctrlPr>
                            <w:rPr>
                              <w:rFonts w:ascii="Cambria Math" w:eastAsia="Times New Roman" w:hAnsi="Cambria Math" w:cstheme="majorBidi"/>
                              <w:i/>
                              <w:color w:val="000000" w:themeColor="text1"/>
                              <w:lang w:val="en-US"/>
                            </w:rPr>
                          </m:ctrlPr>
                        </m:sSupPr>
                        <m:e>
                          <m:r>
                            <w:rPr>
                              <w:rFonts w:ascii="Cambria Math" w:eastAsia="Times New Roman" w:hAnsi="Cambria Math" w:cstheme="majorBidi"/>
                              <w:color w:val="000000" w:themeColor="text1"/>
                              <w:lang w:val="en-US"/>
                            </w:rPr>
                            <m:t>1+</m:t>
                          </m:r>
                          <m:d>
                            <m:dPr>
                              <m:ctrlPr>
                                <w:rPr>
                                  <w:rFonts w:ascii="Cambria Math" w:eastAsia="Times New Roman" w:hAnsi="Cambria Math" w:cstheme="majorBidi"/>
                                  <w:i/>
                                  <w:color w:val="000000" w:themeColor="text1"/>
                                  <w:lang w:val="en-US"/>
                                </w:rPr>
                              </m:ctrlPr>
                            </m:dPr>
                            <m:e>
                              <m:f>
                                <m:fPr>
                                  <m:ctrlPr>
                                    <w:rPr>
                                      <w:rFonts w:ascii="Cambria Math" w:eastAsia="Times New Roman" w:hAnsi="Cambria Math" w:cstheme="majorBidi"/>
                                      <w:i/>
                                      <w:color w:val="000000" w:themeColor="text1"/>
                                      <w:lang w:val="en-US"/>
                                    </w:rPr>
                                  </m:ctrlPr>
                                </m:fPr>
                                <m:num>
                                  <m:r>
                                    <w:rPr>
                                      <w:rFonts w:ascii="Cambria Math" w:eastAsia="Times New Roman" w:hAnsi="Cambria Math" w:cstheme="majorBidi"/>
                                      <w:color w:val="000000" w:themeColor="text1"/>
                                      <w:lang w:val="en-US"/>
                                    </w:rPr>
                                    <m:t>1</m:t>
                                  </m:r>
                                </m:num>
                                <m:den>
                                  <m:sSup>
                                    <m:sSupPr>
                                      <m:ctrlPr>
                                        <w:rPr>
                                          <w:rFonts w:ascii="Cambria Math" w:eastAsia="Times New Roman" w:hAnsi="Cambria Math" w:cstheme="majorBidi"/>
                                          <w:i/>
                                          <w:color w:val="000000" w:themeColor="text1"/>
                                          <w:lang w:val="en-US"/>
                                        </w:rPr>
                                      </m:ctrlPr>
                                    </m:sSupPr>
                                    <m:e>
                                      <m:r>
                                        <w:rPr>
                                          <w:rFonts w:ascii="Cambria Math" w:eastAsia="Times New Roman" w:hAnsi="Cambria Math" w:cstheme="majorBidi"/>
                                          <w:color w:val="000000" w:themeColor="text1"/>
                                          <w:lang w:val="en-US"/>
                                        </w:rPr>
                                        <m:t>f</m:t>
                                      </m:r>
                                    </m:e>
                                    <m:sup>
                                      <m:r>
                                        <w:rPr>
                                          <w:rFonts w:ascii="Cambria Math" w:eastAsia="Times New Roman" w:hAnsi="Cambria Math" w:cstheme="majorBidi"/>
                                          <w:color w:val="000000" w:themeColor="text1"/>
                                          <w:lang w:val="en-US"/>
                                        </w:rPr>
                                        <m:t>n</m:t>
                                      </m:r>
                                    </m:sup>
                                  </m:sSup>
                                </m:den>
                              </m:f>
                            </m:e>
                          </m:d>
                        </m:e>
                        <m:sup>
                          <m:r>
                            <w:rPr>
                              <w:rFonts w:ascii="Cambria Math" w:eastAsia="Times New Roman" w:hAnsi="Cambria Math" w:cstheme="majorBidi"/>
                              <w:color w:val="000000" w:themeColor="text1"/>
                              <w:lang w:val="en-US"/>
                            </w:rPr>
                            <m:t>2n</m:t>
                          </m:r>
                        </m:sup>
                      </m:sSup>
                    </m:e>
                  </m:rad>
                </m:den>
              </m:f>
            </m:oMath>
          </w:p>
        </w:tc>
        <w:tc>
          <w:tcPr>
            <w:tcW w:w="2877" w:type="dxa"/>
          </w:tcPr>
          <w:p w14:paraId="500ECBB0" w14:textId="481C6627" w:rsidR="00E41F0A" w:rsidRPr="00BE736D" w:rsidRDefault="00960B4C"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Better for reducing total occupied bandwidth. (</w:t>
            </w:r>
            <m:oMath>
              <m:sSup>
                <m:sSupPr>
                  <m:ctrlPr>
                    <w:rPr>
                      <w:rFonts w:ascii="Cambria Math" w:eastAsia="Times New Roman" w:hAnsi="Cambria Math" w:cstheme="majorBidi"/>
                      <w:i/>
                      <w:color w:val="000000" w:themeColor="text1"/>
                      <w:lang w:val="en-US"/>
                    </w:rPr>
                  </m:ctrlPr>
                </m:sSupPr>
                <m:e>
                  <m:r>
                    <w:rPr>
                      <w:rFonts w:ascii="Cambria Math" w:eastAsia="Times New Roman" w:hAnsi="Cambria Math" w:cstheme="majorBidi"/>
                      <w:color w:val="000000" w:themeColor="text1"/>
                      <w:lang w:val="en-US"/>
                    </w:rPr>
                    <m:t>e</m:t>
                  </m:r>
                </m:e>
                <m:sup>
                  <m:r>
                    <w:rPr>
                      <w:rFonts w:ascii="Cambria Math" w:eastAsia="Times New Roman" w:hAnsi="Cambria Math" w:cstheme="majorBidi"/>
                      <w:color w:val="000000" w:themeColor="text1"/>
                      <w:lang w:val="en-US"/>
                    </w:rPr>
                    <m:t>-2</m:t>
                  </m:r>
                  <m:sSup>
                    <m:sSupPr>
                      <m:ctrlPr>
                        <w:rPr>
                          <w:rFonts w:ascii="Cambria Math" w:eastAsia="Times New Roman" w:hAnsi="Cambria Math" w:cstheme="majorBidi"/>
                          <w:i/>
                          <w:color w:val="000000" w:themeColor="text1"/>
                          <w:lang w:val="en-US"/>
                        </w:rPr>
                      </m:ctrlPr>
                    </m:sSupPr>
                    <m:e>
                      <m:r>
                        <w:rPr>
                          <w:rFonts w:ascii="Cambria Math" w:eastAsia="Times New Roman" w:hAnsi="Cambria Math" w:cstheme="majorBidi"/>
                          <w:color w:val="000000" w:themeColor="text1"/>
                          <w:lang w:val="en-US"/>
                        </w:rPr>
                        <m:t>π</m:t>
                      </m:r>
                    </m:e>
                    <m:sup>
                      <m:r>
                        <w:rPr>
                          <w:rFonts w:ascii="Cambria Math" w:eastAsia="Times New Roman" w:hAnsi="Cambria Math" w:cstheme="majorBidi"/>
                          <w:color w:val="000000" w:themeColor="text1"/>
                          <w:lang w:val="en-US"/>
                        </w:rPr>
                        <m:t>2</m:t>
                      </m:r>
                    </m:sup>
                  </m:sSup>
                  <m:sSup>
                    <m:sSupPr>
                      <m:ctrlPr>
                        <w:rPr>
                          <w:rFonts w:ascii="Cambria Math" w:eastAsia="Times New Roman" w:hAnsi="Cambria Math" w:cstheme="majorBidi"/>
                          <w:i/>
                          <w:color w:val="000000" w:themeColor="text1"/>
                          <w:lang w:val="en-US"/>
                        </w:rPr>
                      </m:ctrlPr>
                    </m:sSupPr>
                    <m:e>
                      <m:r>
                        <w:rPr>
                          <w:rFonts w:ascii="Cambria Math" w:eastAsia="Times New Roman" w:hAnsi="Cambria Math" w:cstheme="majorBidi"/>
                          <w:color w:val="000000" w:themeColor="text1"/>
                          <w:lang w:val="en-US"/>
                        </w:rPr>
                        <m:t>σ</m:t>
                      </m:r>
                    </m:e>
                    <m:sup>
                      <m:r>
                        <w:rPr>
                          <w:rFonts w:ascii="Cambria Math" w:eastAsia="Times New Roman" w:hAnsi="Cambria Math" w:cstheme="majorBidi"/>
                          <w:color w:val="000000" w:themeColor="text1"/>
                          <w:lang w:val="en-US"/>
                        </w:rPr>
                        <m:t>2</m:t>
                      </m:r>
                    </m:sup>
                  </m:sSup>
                  <m:sSup>
                    <m:sSupPr>
                      <m:ctrlPr>
                        <w:rPr>
                          <w:rFonts w:ascii="Cambria Math" w:eastAsia="Times New Roman" w:hAnsi="Cambria Math" w:cstheme="majorBidi"/>
                          <w:i/>
                          <w:color w:val="000000" w:themeColor="text1"/>
                          <w:lang w:val="en-US"/>
                        </w:rPr>
                      </m:ctrlPr>
                    </m:sSupPr>
                    <m:e>
                      <m:r>
                        <w:rPr>
                          <w:rFonts w:ascii="Cambria Math" w:eastAsia="Times New Roman" w:hAnsi="Cambria Math" w:cstheme="majorBidi"/>
                          <w:color w:val="000000" w:themeColor="text1"/>
                          <w:lang w:val="en-US"/>
                        </w:rPr>
                        <m:t>f</m:t>
                      </m:r>
                    </m:e>
                    <m:sup>
                      <m:r>
                        <w:rPr>
                          <w:rFonts w:ascii="Cambria Math" w:eastAsia="Times New Roman" w:hAnsi="Cambria Math" w:cstheme="majorBidi"/>
                          <w:color w:val="000000" w:themeColor="text1"/>
                          <w:lang w:val="en-US"/>
                        </w:rPr>
                        <m:t>2</m:t>
                      </m:r>
                    </m:sup>
                  </m:sSup>
                </m:sup>
              </m:sSup>
            </m:oMath>
            <w:r w:rsidRPr="00BE736D">
              <w:rPr>
                <w:rFonts w:asciiTheme="majorBidi" w:eastAsia="Times New Roman" w:hAnsiTheme="majorBidi" w:cstheme="majorBidi"/>
                <w:color w:val="000000" w:themeColor="text1"/>
                <w:lang w:val="en-US"/>
              </w:rPr>
              <w:t xml:space="preserve">) where </w:t>
            </w:r>
            <m:oMath>
              <m:r>
                <w:rPr>
                  <w:rFonts w:ascii="Cambria Math" w:eastAsia="Times New Roman" w:hAnsi="Cambria Math" w:cstheme="majorBidi"/>
                  <w:color w:val="000000" w:themeColor="text1"/>
                  <w:lang w:val="en-US"/>
                </w:rPr>
                <m:t>σ</m:t>
              </m:r>
            </m:oMath>
            <w:r w:rsidRPr="00BE736D">
              <w:rPr>
                <w:rFonts w:asciiTheme="majorBidi" w:eastAsia="Times New Roman" w:hAnsiTheme="majorBidi" w:cstheme="majorBidi"/>
                <w:color w:val="000000" w:themeColor="text1"/>
                <w:lang w:val="en-US"/>
              </w:rPr>
              <w:t xml:space="preserve"> is the standard deviation.</w:t>
            </w:r>
          </w:p>
        </w:tc>
      </w:tr>
      <w:tr w:rsidR="00BE736D" w:rsidRPr="00BE736D" w14:paraId="3F7DCB6D" w14:textId="77777777" w:rsidTr="00224527">
        <w:tc>
          <w:tcPr>
            <w:tcW w:w="2876" w:type="dxa"/>
            <w:shd w:val="clear" w:color="auto" w:fill="8DB3E2" w:themeFill="text2" w:themeFillTint="66"/>
            <w:vAlign w:val="center"/>
          </w:tcPr>
          <w:p w14:paraId="0756FC3A" w14:textId="70184D31" w:rsidR="00E41F0A" w:rsidRPr="00BE736D" w:rsidRDefault="00CA479F" w:rsidP="00931D3B">
            <w:pP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 xml:space="preserve">Wave </w:t>
            </w:r>
            <w:r w:rsidR="007F31FF" w:rsidRPr="00BE736D">
              <w:rPr>
                <w:rFonts w:asciiTheme="majorBidi" w:eastAsia="Times New Roman" w:hAnsiTheme="majorBidi" w:cstheme="majorBidi"/>
                <w:b/>
                <w:bCs/>
                <w:color w:val="000000" w:themeColor="text1"/>
                <w:lang w:val="en-US"/>
              </w:rPr>
              <w:t>Characterization</w:t>
            </w:r>
          </w:p>
        </w:tc>
        <w:tc>
          <w:tcPr>
            <w:tcW w:w="2877" w:type="dxa"/>
          </w:tcPr>
          <w:p w14:paraId="2F16F857" w14:textId="02A11737" w:rsidR="00E41F0A" w:rsidRPr="00BE736D" w:rsidRDefault="00000916" w:rsidP="00931D3B">
            <w:pPr>
              <w:jc w:val="center"/>
              <w:rPr>
                <w:rFonts w:asciiTheme="majorBidi" w:eastAsia="Times New Roman" w:hAnsiTheme="majorBidi" w:cstheme="majorBidi"/>
                <w:color w:val="000000" w:themeColor="text1"/>
                <w:lang w:val="en-US"/>
              </w:rPr>
            </w:pPr>
            <m:oMath>
              <m:r>
                <w:rPr>
                  <w:rFonts w:ascii="Cambria Math" w:hAnsi="Cambria Math" w:cstheme="majorBidi"/>
                  <w:color w:val="000000" w:themeColor="text1"/>
                </w:rPr>
                <m:t>1-</m:t>
              </m:r>
              <m:sSup>
                <m:sSupPr>
                  <m:ctrlPr>
                    <w:rPr>
                      <w:rFonts w:ascii="Cambria Math" w:hAnsi="Cambria Math" w:cstheme="majorBidi"/>
                      <w:color w:val="000000" w:themeColor="text1"/>
                    </w:rPr>
                  </m:ctrlPr>
                </m:sSupPr>
                <m:e>
                  <m:r>
                    <w:rPr>
                      <w:rFonts w:ascii="Cambria Math" w:hAnsi="Cambria Math" w:cstheme="majorBidi"/>
                      <w:color w:val="000000" w:themeColor="text1"/>
                    </w:rPr>
                    <m:t>e</m:t>
                  </m:r>
                </m:e>
                <m:sup>
                  <m:r>
                    <w:rPr>
                      <w:rFonts w:ascii="Cambria Math" w:hAnsi="Cambria Math" w:cstheme="majorBidi"/>
                      <w:color w:val="000000" w:themeColor="text1"/>
                    </w:rPr>
                    <m:t>-</m:t>
                  </m:r>
                  <m:f>
                    <m:fPr>
                      <m:ctrlPr>
                        <w:rPr>
                          <w:rFonts w:ascii="Cambria Math" w:hAnsi="Cambria Math" w:cstheme="majorBidi"/>
                          <w:color w:val="000000" w:themeColor="text1"/>
                        </w:rPr>
                      </m:ctrlPr>
                    </m:fPr>
                    <m:num>
                      <m:r>
                        <w:rPr>
                          <w:rFonts w:ascii="Cambria Math" w:hAnsi="Cambria Math" w:cstheme="majorBidi"/>
                          <w:color w:val="000000" w:themeColor="text1"/>
                        </w:rPr>
                        <m:t>τ</m:t>
                      </m:r>
                    </m:num>
                    <m:den>
                      <m:r>
                        <w:rPr>
                          <w:rFonts w:ascii="Cambria Math" w:hAnsi="Cambria Math" w:cstheme="majorBidi"/>
                          <w:color w:val="000000" w:themeColor="text1"/>
                        </w:rPr>
                        <m:t>RC</m:t>
                      </m:r>
                    </m:den>
                  </m:f>
                </m:sup>
              </m:sSup>
              <m:r>
                <w:rPr>
                  <w:rFonts w:ascii="Cambria Math" w:hAnsi="Cambria Math" w:cstheme="majorBidi"/>
                  <w:color w:val="000000" w:themeColor="text1"/>
                </w:rPr>
                <m:t xml:space="preserve"> </m:t>
              </m:r>
            </m:oMath>
            <w:r w:rsidR="007F31FF" w:rsidRPr="00BE736D">
              <w:rPr>
                <w:rFonts w:asciiTheme="majorBidi" w:eastAsia="Times New Roman" w:hAnsiTheme="majorBidi" w:cstheme="majorBidi"/>
                <w:color w:val="000000" w:themeColor="text1"/>
              </w:rPr>
              <w:t xml:space="preserve">rising edge, </w:t>
            </w:r>
            <m:oMath>
              <m:sSup>
                <m:sSupPr>
                  <m:ctrlPr>
                    <w:rPr>
                      <w:rFonts w:ascii="Cambria Math" w:hAnsi="Cambria Math" w:cstheme="majorBidi"/>
                      <w:color w:val="000000" w:themeColor="text1"/>
                    </w:rPr>
                  </m:ctrlPr>
                </m:sSupPr>
                <m:e>
                  <m:r>
                    <w:rPr>
                      <w:rFonts w:ascii="Cambria Math" w:hAnsi="Cambria Math" w:cstheme="majorBidi"/>
                      <w:color w:val="000000" w:themeColor="text1"/>
                    </w:rPr>
                    <m:t>e</m:t>
                  </m:r>
                </m:e>
                <m:sup>
                  <m:r>
                    <w:rPr>
                      <w:rFonts w:ascii="Cambria Math" w:hAnsi="Cambria Math" w:cstheme="majorBidi"/>
                      <w:color w:val="000000" w:themeColor="text1"/>
                    </w:rPr>
                    <m:t>-</m:t>
                  </m:r>
                  <m:f>
                    <m:fPr>
                      <m:ctrlPr>
                        <w:rPr>
                          <w:rFonts w:ascii="Cambria Math" w:hAnsi="Cambria Math" w:cstheme="majorBidi"/>
                          <w:color w:val="000000" w:themeColor="text1"/>
                        </w:rPr>
                      </m:ctrlPr>
                    </m:fPr>
                    <m:num>
                      <m:r>
                        <w:rPr>
                          <w:rFonts w:ascii="Cambria Math" w:hAnsi="Cambria Math" w:cstheme="majorBidi"/>
                          <w:color w:val="000000" w:themeColor="text1"/>
                        </w:rPr>
                        <m:t>τ</m:t>
                      </m:r>
                    </m:num>
                    <m:den>
                      <m:r>
                        <w:rPr>
                          <w:rFonts w:ascii="Cambria Math" w:hAnsi="Cambria Math" w:cstheme="majorBidi"/>
                          <w:color w:val="000000" w:themeColor="text1"/>
                        </w:rPr>
                        <m:t>RC</m:t>
                      </m:r>
                    </m:den>
                  </m:f>
                </m:sup>
              </m:sSup>
            </m:oMath>
            <w:r w:rsidR="007F31FF" w:rsidRPr="00BE736D">
              <w:rPr>
                <w:rFonts w:asciiTheme="majorBidi" w:eastAsia="Times New Roman" w:hAnsiTheme="majorBidi" w:cstheme="majorBidi"/>
                <w:color w:val="000000" w:themeColor="text1"/>
              </w:rPr>
              <w:t xml:space="preserve"> falling edge</w:t>
            </w:r>
            <w:r w:rsidR="007A17FE" w:rsidRPr="00BE736D">
              <w:rPr>
                <w:rFonts w:asciiTheme="majorBidi" w:eastAsia="Times New Roman" w:hAnsiTheme="majorBidi" w:cstheme="majorBidi"/>
                <w:color w:val="000000" w:themeColor="text1"/>
              </w:rPr>
              <w:t xml:space="preserve"> (digital high).</w:t>
            </w:r>
            <w:r w:rsidR="007A17FE" w:rsidRPr="00BE736D">
              <w:rPr>
                <w:rFonts w:ascii="Cambria Math" w:hAnsi="Cambria Math" w:cstheme="majorBidi"/>
                <w:i/>
                <w:color w:val="000000" w:themeColor="text1"/>
              </w:rPr>
              <w:t xml:space="preserve"> </w:t>
            </w:r>
            <m:oMath>
              <m:r>
                <w:rPr>
                  <w:rFonts w:ascii="Cambria Math" w:hAnsi="Cambria Math" w:cstheme="majorBidi"/>
                  <w:color w:val="000000" w:themeColor="text1"/>
                </w:rPr>
                <m:t>-1+</m:t>
              </m:r>
              <m:sSup>
                <m:sSupPr>
                  <m:ctrlPr>
                    <w:rPr>
                      <w:rFonts w:ascii="Cambria Math" w:hAnsi="Cambria Math" w:cstheme="majorBidi"/>
                      <w:color w:val="000000" w:themeColor="text1"/>
                    </w:rPr>
                  </m:ctrlPr>
                </m:sSupPr>
                <m:e>
                  <m:r>
                    <w:rPr>
                      <w:rFonts w:ascii="Cambria Math" w:hAnsi="Cambria Math" w:cstheme="majorBidi"/>
                      <w:color w:val="000000" w:themeColor="text1"/>
                    </w:rPr>
                    <m:t>e</m:t>
                  </m:r>
                </m:e>
                <m:sup>
                  <m:r>
                    <w:rPr>
                      <w:rFonts w:ascii="Cambria Math" w:hAnsi="Cambria Math" w:cstheme="majorBidi"/>
                      <w:color w:val="000000" w:themeColor="text1"/>
                    </w:rPr>
                    <m:t>-</m:t>
                  </m:r>
                  <m:f>
                    <m:fPr>
                      <m:ctrlPr>
                        <w:rPr>
                          <w:rFonts w:ascii="Cambria Math" w:hAnsi="Cambria Math" w:cstheme="majorBidi"/>
                          <w:color w:val="000000" w:themeColor="text1"/>
                        </w:rPr>
                      </m:ctrlPr>
                    </m:fPr>
                    <m:num>
                      <m:r>
                        <w:rPr>
                          <w:rFonts w:ascii="Cambria Math" w:hAnsi="Cambria Math" w:cstheme="majorBidi"/>
                          <w:color w:val="000000" w:themeColor="text1"/>
                        </w:rPr>
                        <m:t>τ</m:t>
                      </m:r>
                    </m:num>
                    <m:den>
                      <m:r>
                        <w:rPr>
                          <w:rFonts w:ascii="Cambria Math" w:hAnsi="Cambria Math" w:cstheme="majorBidi"/>
                          <w:color w:val="000000" w:themeColor="text1"/>
                        </w:rPr>
                        <m:t>RC</m:t>
                      </m:r>
                    </m:den>
                  </m:f>
                </m:sup>
              </m:sSup>
              <m:r>
                <w:rPr>
                  <w:rFonts w:ascii="Cambria Math" w:hAnsi="Cambria Math" w:cstheme="majorBidi"/>
                  <w:color w:val="000000" w:themeColor="text1"/>
                </w:rPr>
                <m:t xml:space="preserve"> </m:t>
              </m:r>
            </m:oMath>
            <w:r w:rsidR="007A17FE" w:rsidRPr="00BE736D">
              <w:rPr>
                <w:rFonts w:asciiTheme="majorBidi" w:eastAsia="Times New Roman" w:hAnsiTheme="majorBidi" w:cstheme="majorBidi"/>
                <w:color w:val="000000" w:themeColor="text1"/>
              </w:rPr>
              <w:t xml:space="preserve">rising edge, </w:t>
            </w:r>
            <m:oMath>
              <m:r>
                <w:rPr>
                  <w:rFonts w:ascii="Cambria Math" w:eastAsia="Times New Roman" w:hAnsi="Cambria Math" w:cstheme="majorBidi"/>
                  <w:color w:val="000000" w:themeColor="text1"/>
                </w:rPr>
                <m:t>-</m:t>
              </m:r>
              <m:sSup>
                <m:sSupPr>
                  <m:ctrlPr>
                    <w:rPr>
                      <w:rFonts w:ascii="Cambria Math" w:hAnsi="Cambria Math" w:cstheme="majorBidi"/>
                      <w:color w:val="000000" w:themeColor="text1"/>
                    </w:rPr>
                  </m:ctrlPr>
                </m:sSupPr>
                <m:e>
                  <m:r>
                    <w:rPr>
                      <w:rFonts w:ascii="Cambria Math" w:hAnsi="Cambria Math" w:cstheme="majorBidi"/>
                      <w:color w:val="000000" w:themeColor="text1"/>
                    </w:rPr>
                    <m:t>e</m:t>
                  </m:r>
                </m:e>
                <m:sup>
                  <m:r>
                    <w:rPr>
                      <w:rFonts w:ascii="Cambria Math" w:hAnsi="Cambria Math" w:cstheme="majorBidi"/>
                      <w:color w:val="000000" w:themeColor="text1"/>
                    </w:rPr>
                    <m:t>-</m:t>
                  </m:r>
                  <m:f>
                    <m:fPr>
                      <m:ctrlPr>
                        <w:rPr>
                          <w:rFonts w:ascii="Cambria Math" w:hAnsi="Cambria Math" w:cstheme="majorBidi"/>
                          <w:color w:val="000000" w:themeColor="text1"/>
                        </w:rPr>
                      </m:ctrlPr>
                    </m:fPr>
                    <m:num>
                      <m:r>
                        <w:rPr>
                          <w:rFonts w:ascii="Cambria Math" w:hAnsi="Cambria Math" w:cstheme="majorBidi"/>
                          <w:color w:val="000000" w:themeColor="text1"/>
                        </w:rPr>
                        <m:t>τ</m:t>
                      </m:r>
                    </m:num>
                    <m:den>
                      <m:r>
                        <w:rPr>
                          <w:rFonts w:ascii="Cambria Math" w:hAnsi="Cambria Math" w:cstheme="majorBidi"/>
                          <w:color w:val="000000" w:themeColor="text1"/>
                        </w:rPr>
                        <m:t>RC</m:t>
                      </m:r>
                    </m:den>
                  </m:f>
                </m:sup>
              </m:sSup>
            </m:oMath>
            <w:r w:rsidR="007A17FE" w:rsidRPr="00BE736D">
              <w:rPr>
                <w:rFonts w:asciiTheme="majorBidi" w:eastAsia="Times New Roman" w:hAnsiTheme="majorBidi" w:cstheme="majorBidi"/>
                <w:color w:val="000000" w:themeColor="text1"/>
              </w:rPr>
              <w:t xml:space="preserve"> falling edge (digital </w:t>
            </w:r>
            <w:r w:rsidR="00304426" w:rsidRPr="00BE736D">
              <w:rPr>
                <w:rFonts w:asciiTheme="majorBidi" w:eastAsia="Times New Roman" w:hAnsiTheme="majorBidi" w:cstheme="majorBidi"/>
                <w:color w:val="000000" w:themeColor="text1"/>
              </w:rPr>
              <w:t>low</w:t>
            </w:r>
            <w:r w:rsidR="007A17FE" w:rsidRPr="00BE736D">
              <w:rPr>
                <w:rFonts w:asciiTheme="majorBidi" w:eastAsia="Times New Roman" w:hAnsiTheme="majorBidi" w:cstheme="majorBidi"/>
                <w:color w:val="000000" w:themeColor="text1"/>
              </w:rPr>
              <w:t>).</w:t>
            </w:r>
          </w:p>
        </w:tc>
        <w:tc>
          <w:tcPr>
            <w:tcW w:w="2877" w:type="dxa"/>
          </w:tcPr>
          <w:p w14:paraId="1F41EF15" w14:textId="30B17862" w:rsidR="00E41F0A" w:rsidRPr="00BE736D" w:rsidRDefault="00000916" w:rsidP="00931D3B">
            <w:pPr>
              <w:jc w:val="center"/>
              <w:rPr>
                <w:rFonts w:asciiTheme="majorBidi" w:eastAsia="Times New Roman" w:hAnsiTheme="majorBidi" w:cstheme="majorBidi"/>
                <w:color w:val="000000" w:themeColor="text1"/>
                <w:lang w:val="en-US"/>
              </w:rPr>
            </w:pPr>
            <m:oMath>
              <m:sSup>
                <m:sSupPr>
                  <m:ctrlPr>
                    <w:rPr>
                      <w:rFonts w:ascii="Cambria Math" w:hAnsi="Cambria Math" w:cstheme="majorBidi"/>
                      <w:color w:val="000000" w:themeColor="text1"/>
                    </w:rPr>
                  </m:ctrlPr>
                </m:sSupPr>
                <m:e>
                  <m:r>
                    <w:rPr>
                      <w:rFonts w:ascii="Cambria Math" w:hAnsi="Cambria Math" w:cstheme="majorBidi"/>
                      <w:color w:val="000000" w:themeColor="text1"/>
                    </w:rPr>
                    <m:t>e</m:t>
                  </m:r>
                </m:e>
                <m:sup>
                  <m:r>
                    <w:rPr>
                      <w:rFonts w:ascii="Cambria Math" w:hAnsi="Cambria Math" w:cstheme="majorBidi"/>
                      <w:color w:val="000000" w:themeColor="text1"/>
                    </w:rPr>
                    <m:t>-</m:t>
                  </m:r>
                  <m:sSup>
                    <m:sSupPr>
                      <m:ctrlPr>
                        <w:rPr>
                          <w:rFonts w:ascii="Cambria Math" w:hAnsi="Cambria Math" w:cstheme="majorBidi"/>
                          <w:color w:val="000000" w:themeColor="text1"/>
                        </w:rPr>
                      </m:ctrlPr>
                    </m:sSupPr>
                    <m:e>
                      <m:r>
                        <m:rPr>
                          <m:sty m:val="p"/>
                        </m:rPr>
                        <w:rPr>
                          <w:rFonts w:ascii="Cambria Math" w:hAnsi="Cambria Math" w:cstheme="majorBidi"/>
                          <w:color w:val="000000" w:themeColor="text1"/>
                        </w:rPr>
                        <m:t>t</m:t>
                      </m:r>
                      <m:ctrlPr>
                        <w:rPr>
                          <w:rFonts w:ascii="Cambria Math" w:hAnsi="Cambria Math" w:cstheme="majorBidi"/>
                          <w:i/>
                          <w:color w:val="000000" w:themeColor="text1"/>
                        </w:rPr>
                      </m:ctrlPr>
                    </m:e>
                    <m:sup>
                      <m:r>
                        <m:rPr>
                          <m:sty m:val="p"/>
                        </m:rPr>
                        <w:rPr>
                          <w:rFonts w:ascii="Cambria Math" w:hAnsi="Cambria Math" w:cstheme="majorBidi"/>
                          <w:color w:val="000000" w:themeColor="text1"/>
                        </w:rPr>
                        <m:t>2</m:t>
                      </m:r>
                    </m:sup>
                  </m:sSup>
                </m:sup>
              </m:sSup>
            </m:oMath>
            <w:r w:rsidR="004B1329" w:rsidRPr="00BE736D">
              <w:rPr>
                <w:rFonts w:asciiTheme="majorBidi" w:eastAsia="Times New Roman" w:hAnsiTheme="majorBidi" w:cstheme="majorBidi"/>
                <w:color w:val="000000" w:themeColor="text1"/>
              </w:rPr>
              <w:t xml:space="preserve"> for digital high, </w:t>
            </w:r>
            <m:oMath>
              <m:sSup>
                <m:sSupPr>
                  <m:ctrlPr>
                    <w:rPr>
                      <w:rFonts w:ascii="Cambria Math" w:hAnsi="Cambria Math" w:cstheme="majorBidi"/>
                      <w:color w:val="000000" w:themeColor="text1"/>
                    </w:rPr>
                  </m:ctrlPr>
                </m:sSupPr>
                <m:e>
                  <m:r>
                    <w:rPr>
                      <w:rFonts w:ascii="Cambria Math" w:hAnsi="Cambria Math" w:cstheme="majorBidi"/>
                      <w:color w:val="000000" w:themeColor="text1"/>
                    </w:rPr>
                    <m:t>-e</m:t>
                  </m:r>
                </m:e>
                <m:sup>
                  <m:r>
                    <w:rPr>
                      <w:rFonts w:ascii="Cambria Math" w:hAnsi="Cambria Math" w:cstheme="majorBidi"/>
                      <w:color w:val="000000" w:themeColor="text1"/>
                    </w:rPr>
                    <m:t>-</m:t>
                  </m:r>
                  <m:sSup>
                    <m:sSupPr>
                      <m:ctrlPr>
                        <w:rPr>
                          <w:rFonts w:ascii="Cambria Math" w:hAnsi="Cambria Math" w:cstheme="majorBidi"/>
                          <w:color w:val="000000" w:themeColor="text1"/>
                        </w:rPr>
                      </m:ctrlPr>
                    </m:sSupPr>
                    <m:e>
                      <m:r>
                        <m:rPr>
                          <m:sty m:val="p"/>
                        </m:rPr>
                        <w:rPr>
                          <w:rFonts w:ascii="Cambria Math" w:hAnsi="Cambria Math" w:cstheme="majorBidi"/>
                          <w:color w:val="000000" w:themeColor="text1"/>
                        </w:rPr>
                        <m:t>t</m:t>
                      </m:r>
                      <m:ctrlPr>
                        <w:rPr>
                          <w:rFonts w:ascii="Cambria Math" w:hAnsi="Cambria Math" w:cstheme="majorBidi"/>
                          <w:i/>
                          <w:color w:val="000000" w:themeColor="text1"/>
                        </w:rPr>
                      </m:ctrlPr>
                    </m:e>
                    <m:sup>
                      <m:r>
                        <m:rPr>
                          <m:sty m:val="p"/>
                        </m:rPr>
                        <w:rPr>
                          <w:rFonts w:ascii="Cambria Math" w:hAnsi="Cambria Math" w:cstheme="majorBidi"/>
                          <w:color w:val="000000" w:themeColor="text1"/>
                        </w:rPr>
                        <m:t>2</m:t>
                      </m:r>
                    </m:sup>
                  </m:sSup>
                </m:sup>
              </m:sSup>
            </m:oMath>
            <w:r w:rsidR="004B1329" w:rsidRPr="00BE736D">
              <w:rPr>
                <w:rFonts w:asciiTheme="majorBidi" w:eastAsia="Times New Roman" w:hAnsiTheme="majorBidi" w:cstheme="majorBidi"/>
                <w:color w:val="000000" w:themeColor="text1"/>
              </w:rPr>
              <w:t xml:space="preserve"> for digital low.</w:t>
            </w:r>
          </w:p>
        </w:tc>
      </w:tr>
      <w:tr w:rsidR="00BE736D" w:rsidRPr="00BE736D" w14:paraId="71AC5621" w14:textId="77777777" w:rsidTr="00224527">
        <w:tc>
          <w:tcPr>
            <w:tcW w:w="2876" w:type="dxa"/>
            <w:shd w:val="clear" w:color="auto" w:fill="8DB3E2" w:themeFill="text2" w:themeFillTint="66"/>
            <w:vAlign w:val="center"/>
          </w:tcPr>
          <w:p w14:paraId="57F1E36C" w14:textId="6F1E3631" w:rsidR="00E41F0A" w:rsidRPr="00BE736D" w:rsidRDefault="00DF6B8D" w:rsidP="00931D3B">
            <w:pP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Side lobes</w:t>
            </w:r>
          </w:p>
        </w:tc>
        <w:tc>
          <w:tcPr>
            <w:tcW w:w="2877" w:type="dxa"/>
          </w:tcPr>
          <w:p w14:paraId="75AE835E" w14:textId="5A5AEBFC" w:rsidR="00E41F0A" w:rsidRPr="00BE736D" w:rsidRDefault="00812ABB"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Present</w:t>
            </w:r>
          </w:p>
        </w:tc>
        <w:tc>
          <w:tcPr>
            <w:tcW w:w="2877" w:type="dxa"/>
          </w:tcPr>
          <w:p w14:paraId="42F2A4E2" w14:textId="47B17DC6" w:rsidR="00E41F0A" w:rsidRPr="00BE736D" w:rsidRDefault="00812ABB"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Nonexistent</w:t>
            </w:r>
          </w:p>
        </w:tc>
      </w:tr>
      <w:tr w:rsidR="00BE736D" w:rsidRPr="00BE736D" w14:paraId="312E634A" w14:textId="77777777" w:rsidTr="00224527">
        <w:tc>
          <w:tcPr>
            <w:tcW w:w="2876" w:type="dxa"/>
            <w:shd w:val="clear" w:color="auto" w:fill="8DB3E2" w:themeFill="text2" w:themeFillTint="66"/>
            <w:vAlign w:val="center"/>
          </w:tcPr>
          <w:p w14:paraId="7B711CA2" w14:textId="090D67AF" w:rsidR="00E41F0A" w:rsidRPr="00BE736D" w:rsidRDefault="005F084A" w:rsidP="00931D3B">
            <w:pP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 xml:space="preserve">Potential </w:t>
            </w:r>
            <w:r w:rsidR="00F31E65" w:rsidRPr="00BE736D">
              <w:rPr>
                <w:rFonts w:asciiTheme="majorBidi" w:eastAsia="Times New Roman" w:hAnsiTheme="majorBidi" w:cstheme="majorBidi"/>
                <w:b/>
                <w:bCs/>
                <w:color w:val="000000" w:themeColor="text1"/>
                <w:lang w:val="en-US"/>
              </w:rPr>
              <w:t xml:space="preserve">for </w:t>
            </w:r>
            <w:r w:rsidRPr="00BE736D">
              <w:rPr>
                <w:rFonts w:asciiTheme="majorBidi" w:eastAsia="Times New Roman" w:hAnsiTheme="majorBidi" w:cstheme="majorBidi"/>
                <w:b/>
                <w:bCs/>
                <w:color w:val="000000" w:themeColor="text1"/>
                <w:lang w:val="en-US"/>
              </w:rPr>
              <w:t>Ringing</w:t>
            </w:r>
            <w:r w:rsidR="00C159E3" w:rsidRPr="00BE736D">
              <w:rPr>
                <w:rFonts w:asciiTheme="majorBidi" w:eastAsia="Times New Roman" w:hAnsiTheme="majorBidi" w:cstheme="majorBidi"/>
                <w:b/>
                <w:bCs/>
                <w:color w:val="000000" w:themeColor="text1"/>
                <w:lang w:val="en-US"/>
              </w:rPr>
              <w:t xml:space="preserve"> and Overshoot</w:t>
            </w:r>
          </w:p>
        </w:tc>
        <w:tc>
          <w:tcPr>
            <w:tcW w:w="2877" w:type="dxa"/>
          </w:tcPr>
          <w:p w14:paraId="3D645B61" w14:textId="4F51D0DF" w:rsidR="00E41F0A" w:rsidRPr="00BE736D" w:rsidRDefault="005F084A"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Yes</w:t>
            </w:r>
          </w:p>
        </w:tc>
        <w:tc>
          <w:tcPr>
            <w:tcW w:w="2877" w:type="dxa"/>
          </w:tcPr>
          <w:p w14:paraId="4E125AB3" w14:textId="3E11C37F" w:rsidR="00E41F0A" w:rsidRPr="00BE736D" w:rsidRDefault="005F084A"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None</w:t>
            </w:r>
          </w:p>
        </w:tc>
      </w:tr>
      <w:tr w:rsidR="00BE736D" w:rsidRPr="00BE736D" w14:paraId="1951FA8E" w14:textId="77777777" w:rsidTr="00224527">
        <w:tc>
          <w:tcPr>
            <w:tcW w:w="2876" w:type="dxa"/>
            <w:shd w:val="clear" w:color="auto" w:fill="8DB3E2" w:themeFill="text2" w:themeFillTint="66"/>
            <w:vAlign w:val="center"/>
          </w:tcPr>
          <w:p w14:paraId="5C555F1C" w14:textId="703C483B" w:rsidR="00073FF9" w:rsidRPr="00BE736D" w:rsidRDefault="00073FF9" w:rsidP="00931D3B">
            <w:pP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 xml:space="preserve">Phase </w:t>
            </w:r>
            <w:r w:rsidR="00F31E65" w:rsidRPr="00BE736D">
              <w:rPr>
                <w:rFonts w:asciiTheme="majorBidi" w:eastAsia="Times New Roman" w:hAnsiTheme="majorBidi" w:cstheme="majorBidi"/>
                <w:b/>
                <w:bCs/>
                <w:color w:val="000000" w:themeColor="text1"/>
                <w:lang w:val="en-US"/>
              </w:rPr>
              <w:t>Response</w:t>
            </w:r>
          </w:p>
        </w:tc>
        <w:tc>
          <w:tcPr>
            <w:tcW w:w="2877" w:type="dxa"/>
          </w:tcPr>
          <w:p w14:paraId="522EA14B" w14:textId="73AF59CF" w:rsidR="00073FF9" w:rsidRPr="00BE736D" w:rsidRDefault="001D5ABC"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Nonl</w:t>
            </w:r>
            <w:r w:rsidR="00F31E65" w:rsidRPr="00BE736D">
              <w:rPr>
                <w:rFonts w:asciiTheme="majorBidi" w:eastAsia="Times New Roman" w:hAnsiTheme="majorBidi" w:cstheme="majorBidi"/>
                <w:color w:val="000000" w:themeColor="text1"/>
                <w:lang w:val="en-US"/>
              </w:rPr>
              <w:t>inear</w:t>
            </w:r>
            <w:r w:rsidR="00E32195" w:rsidRPr="00BE736D">
              <w:rPr>
                <w:rFonts w:asciiTheme="majorBidi" w:eastAsia="Times New Roman" w:hAnsiTheme="majorBidi" w:cstheme="majorBidi"/>
                <w:color w:val="000000" w:themeColor="text1"/>
                <w:lang w:val="en-US"/>
              </w:rPr>
              <w:t xml:space="preserve"> (</w:t>
            </w:r>
            <w:r w:rsidRPr="00BE736D">
              <w:rPr>
                <w:rFonts w:asciiTheme="majorBidi" w:eastAsia="Times New Roman" w:hAnsiTheme="majorBidi" w:cstheme="majorBidi"/>
                <w:color w:val="000000" w:themeColor="text1"/>
                <w:lang w:val="en-US"/>
              </w:rPr>
              <w:t>distorts</w:t>
            </w:r>
            <w:r w:rsidR="00E32195" w:rsidRPr="00BE736D">
              <w:rPr>
                <w:rFonts w:asciiTheme="majorBidi" w:eastAsia="Times New Roman" w:hAnsiTheme="majorBidi" w:cstheme="majorBidi"/>
                <w:color w:val="000000" w:themeColor="text1"/>
                <w:lang w:val="en-US"/>
              </w:rPr>
              <w:t xml:space="preserve"> digital pulses)</w:t>
            </w:r>
          </w:p>
        </w:tc>
        <w:tc>
          <w:tcPr>
            <w:tcW w:w="2877" w:type="dxa"/>
          </w:tcPr>
          <w:p w14:paraId="61EE9834" w14:textId="1D3B2176" w:rsidR="00073FF9" w:rsidRPr="00BE736D" w:rsidRDefault="00693929" w:rsidP="00931D3B">
            <w:pPr>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L</w:t>
            </w:r>
            <w:r w:rsidR="00F31E65" w:rsidRPr="00BE736D">
              <w:rPr>
                <w:rFonts w:asciiTheme="majorBidi" w:eastAsia="Times New Roman" w:hAnsiTheme="majorBidi" w:cstheme="majorBidi"/>
                <w:color w:val="000000" w:themeColor="text1"/>
                <w:lang w:val="en-US"/>
              </w:rPr>
              <w:t>inear</w:t>
            </w:r>
            <w:r w:rsidR="00E32195" w:rsidRPr="00BE736D">
              <w:rPr>
                <w:rFonts w:asciiTheme="majorBidi" w:eastAsia="Times New Roman" w:hAnsiTheme="majorBidi" w:cstheme="majorBidi"/>
                <w:color w:val="000000" w:themeColor="text1"/>
                <w:lang w:val="en-US"/>
              </w:rPr>
              <w:t xml:space="preserve"> (</w:t>
            </w:r>
            <w:r w:rsidRPr="00BE736D">
              <w:rPr>
                <w:rFonts w:asciiTheme="majorBidi" w:eastAsia="Times New Roman" w:hAnsiTheme="majorBidi" w:cstheme="majorBidi"/>
                <w:color w:val="000000" w:themeColor="text1"/>
                <w:lang w:val="en-US"/>
              </w:rPr>
              <w:t>preserves</w:t>
            </w:r>
            <w:r w:rsidR="00E32195" w:rsidRPr="00BE736D">
              <w:rPr>
                <w:rFonts w:asciiTheme="majorBidi" w:eastAsia="Times New Roman" w:hAnsiTheme="majorBidi" w:cstheme="majorBidi"/>
                <w:color w:val="000000" w:themeColor="text1"/>
                <w:lang w:val="en-US"/>
              </w:rPr>
              <w:t xml:space="preserve"> digital pulses)</w:t>
            </w:r>
          </w:p>
        </w:tc>
      </w:tr>
    </w:tbl>
    <w:p w14:paraId="114A3F5C" w14:textId="06C2E806" w:rsidR="00112E34" w:rsidRPr="00BE736D" w:rsidRDefault="003552D1" w:rsidP="00931D3B">
      <w:pPr>
        <w:spacing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ab/>
        <w:t xml:space="preserve">Originally the plan was to implement this baseband shifting using the Bessel approximation of the Gaussian Pulse Shaping, since doing the shaping </w:t>
      </w:r>
      <w:r w:rsidR="004D6A4F" w:rsidRPr="00BE736D">
        <w:rPr>
          <w:rFonts w:asciiTheme="majorBidi" w:eastAsia="Times New Roman" w:hAnsiTheme="majorBidi" w:cstheme="majorBidi"/>
          <w:color w:val="000000" w:themeColor="text1"/>
          <w:lang w:val="en-US"/>
        </w:rPr>
        <w:t>via analog would be easy to implement with basic tried and true analog filter topologies, like Sallen-Key or MSB. That was true when the group wanted to send the bits at a rate of 100kbps. However, recently the group decided to change the bit rate to</w:t>
      </w:r>
      <w:r w:rsidR="00D24E80" w:rsidRPr="00BE736D">
        <w:rPr>
          <w:rFonts w:asciiTheme="majorBidi" w:eastAsia="Times New Roman" w:hAnsiTheme="majorBidi" w:cstheme="majorBidi"/>
          <w:color w:val="000000" w:themeColor="text1"/>
          <w:lang w:val="en-US"/>
        </w:rPr>
        <w:t xml:space="preserve"> a much larger bit rate, 2Mbps.</w:t>
      </w:r>
      <w:r w:rsidR="000C39C7" w:rsidRPr="00BE736D">
        <w:rPr>
          <w:rFonts w:asciiTheme="majorBidi" w:eastAsia="Times New Roman" w:hAnsiTheme="majorBidi" w:cstheme="majorBidi"/>
          <w:color w:val="000000" w:themeColor="text1"/>
          <w:lang w:val="en-US"/>
        </w:rPr>
        <w:t xml:space="preserve"> This decision was made based on a few factors, mainly that designing at this higher frequency </w:t>
      </w:r>
      <w:r w:rsidR="00B776E7" w:rsidRPr="00BE736D">
        <w:rPr>
          <w:rFonts w:asciiTheme="majorBidi" w:eastAsia="Times New Roman" w:hAnsiTheme="majorBidi" w:cstheme="majorBidi"/>
          <w:color w:val="000000" w:themeColor="text1"/>
          <w:lang w:val="en-US"/>
        </w:rPr>
        <w:t>will</w:t>
      </w:r>
      <w:r w:rsidR="000C39C7" w:rsidRPr="00BE736D">
        <w:rPr>
          <w:rFonts w:asciiTheme="majorBidi" w:eastAsia="Times New Roman" w:hAnsiTheme="majorBidi" w:cstheme="majorBidi"/>
          <w:color w:val="000000" w:themeColor="text1"/>
          <w:lang w:val="en-US"/>
        </w:rPr>
        <w:t xml:space="preserve"> allow for less power usage if proper high-side power gating</w:t>
      </w:r>
      <w:r w:rsidR="00216D75" w:rsidRPr="00BE736D">
        <w:rPr>
          <w:rFonts w:asciiTheme="majorBidi" w:eastAsia="Times New Roman" w:hAnsiTheme="majorBidi" w:cstheme="majorBidi"/>
          <w:color w:val="000000" w:themeColor="text1"/>
          <w:lang w:val="en-US"/>
        </w:rPr>
        <w:t xml:space="preserve"> is used</w:t>
      </w:r>
      <w:r w:rsidR="00362680" w:rsidRPr="00BE736D">
        <w:rPr>
          <w:rFonts w:asciiTheme="majorBidi" w:eastAsia="Times New Roman" w:hAnsiTheme="majorBidi" w:cstheme="majorBidi"/>
          <w:color w:val="000000" w:themeColor="text1"/>
          <w:lang w:val="en-US"/>
        </w:rPr>
        <w:t xml:space="preserve">, and the difficulty would prove our skills and abilities, and would allow control </w:t>
      </w:r>
      <w:r w:rsidR="00B34186" w:rsidRPr="00BE736D">
        <w:rPr>
          <w:rFonts w:asciiTheme="majorBidi" w:eastAsia="Times New Roman" w:hAnsiTheme="majorBidi" w:cstheme="majorBidi"/>
          <w:color w:val="000000" w:themeColor="text1"/>
          <w:lang w:val="en-US"/>
        </w:rPr>
        <w:t>and computations of higher bit rate peripherals like face sensors,</w:t>
      </w:r>
      <w:r w:rsidR="00B776E7" w:rsidRPr="00BE736D">
        <w:rPr>
          <w:rFonts w:asciiTheme="majorBidi" w:eastAsia="Times New Roman" w:hAnsiTheme="majorBidi" w:cstheme="majorBidi"/>
          <w:color w:val="000000" w:themeColor="text1"/>
          <w:lang w:val="en-US"/>
        </w:rPr>
        <w:t xml:space="preserve"> fingerprint sensors, etc.</w:t>
      </w:r>
      <w:r w:rsidR="00D24E80" w:rsidRPr="00BE736D">
        <w:rPr>
          <w:rFonts w:asciiTheme="majorBidi" w:eastAsia="Times New Roman" w:hAnsiTheme="majorBidi" w:cstheme="majorBidi"/>
          <w:color w:val="000000" w:themeColor="text1"/>
          <w:lang w:val="en-US"/>
        </w:rPr>
        <w:t xml:space="preserve"> Ideally this wouldn’t be a problem implementing </w:t>
      </w:r>
      <w:r w:rsidR="008F3BCC" w:rsidRPr="00BE736D">
        <w:rPr>
          <w:rFonts w:asciiTheme="majorBidi" w:eastAsia="Times New Roman" w:hAnsiTheme="majorBidi" w:cstheme="majorBidi"/>
          <w:color w:val="000000" w:themeColor="text1"/>
          <w:lang w:val="en-US"/>
        </w:rPr>
        <w:t xml:space="preserve">using analog filters however, since the capacitors used would be on such a small scale </w:t>
      </w:r>
      <w:r w:rsidR="00BA15BC" w:rsidRPr="00BE736D">
        <w:rPr>
          <w:rFonts w:asciiTheme="majorBidi" w:eastAsia="Times New Roman" w:hAnsiTheme="majorBidi" w:cstheme="majorBidi"/>
          <w:color w:val="000000" w:themeColor="text1"/>
          <w:lang w:val="en-US"/>
        </w:rPr>
        <w:t>as</w:t>
      </w:r>
      <w:r w:rsidR="008F3BCC" w:rsidRPr="00BE736D">
        <w:rPr>
          <w:rFonts w:asciiTheme="majorBidi" w:eastAsia="Times New Roman" w:hAnsiTheme="majorBidi" w:cstheme="majorBidi"/>
          <w:color w:val="000000" w:themeColor="text1"/>
          <w:lang w:val="en-US"/>
        </w:rPr>
        <w:t xml:space="preserve"> 1-100pF, such small capacitance is very close to the inherent capacitance of the PCB board, so </w:t>
      </w:r>
      <w:r w:rsidR="00A93901" w:rsidRPr="00BE736D">
        <w:rPr>
          <w:rFonts w:asciiTheme="majorBidi" w:eastAsia="Times New Roman" w:hAnsiTheme="majorBidi" w:cstheme="majorBidi"/>
          <w:color w:val="000000" w:themeColor="text1"/>
          <w:lang w:val="en-US"/>
        </w:rPr>
        <w:t>the analog design became much more complex.</w:t>
      </w:r>
      <w:r w:rsidR="00BA15BC" w:rsidRPr="00BE736D">
        <w:rPr>
          <w:rFonts w:asciiTheme="majorBidi" w:eastAsia="Times New Roman" w:hAnsiTheme="majorBidi" w:cstheme="majorBidi"/>
          <w:color w:val="000000" w:themeColor="text1"/>
          <w:lang w:val="en-US"/>
        </w:rPr>
        <w:t xml:space="preserve"> Therefore, </w:t>
      </w:r>
      <w:r w:rsidR="00216D75" w:rsidRPr="00BE736D">
        <w:rPr>
          <w:rFonts w:asciiTheme="majorBidi" w:eastAsia="Times New Roman" w:hAnsiTheme="majorBidi" w:cstheme="majorBidi"/>
          <w:color w:val="000000" w:themeColor="text1"/>
          <w:lang w:val="en-US"/>
        </w:rPr>
        <w:t>the band shaping would have to be done another way</w:t>
      </w:r>
      <w:r w:rsidR="00BA15BC" w:rsidRPr="00BE736D">
        <w:rPr>
          <w:rFonts w:asciiTheme="majorBidi" w:eastAsia="Times New Roman" w:hAnsiTheme="majorBidi" w:cstheme="majorBidi"/>
          <w:color w:val="000000" w:themeColor="text1"/>
          <w:lang w:val="en-US"/>
        </w:rPr>
        <w:t>; digitally</w:t>
      </w:r>
      <w:r w:rsidR="00112E34" w:rsidRPr="00BE736D">
        <w:rPr>
          <w:rFonts w:asciiTheme="majorBidi" w:eastAsia="Times New Roman" w:hAnsiTheme="majorBidi" w:cstheme="majorBidi"/>
          <w:color w:val="000000" w:themeColor="text1"/>
          <w:lang w:val="en-US"/>
        </w:rPr>
        <w:t>. Here is the original plan:</w:t>
      </w:r>
    </w:p>
    <w:p w14:paraId="55DF2056" w14:textId="77777777" w:rsidR="007D550B" w:rsidRPr="00BE736D" w:rsidRDefault="007D550B" w:rsidP="00931D3B">
      <w:pPr>
        <w:pStyle w:val="ListParagraph"/>
        <w:numPr>
          <w:ilvl w:val="0"/>
          <w:numId w:val="50"/>
        </w:numPr>
        <w:spacing w:after="0" w:line="240" w:lineRule="auto"/>
        <w:jc w:val="both"/>
        <w:rPr>
          <w:rFonts w:asciiTheme="majorBidi" w:eastAsia="Times New Roman" w:hAnsiTheme="majorBidi" w:cstheme="majorBidi"/>
          <w:b/>
          <w:color w:val="000000" w:themeColor="text1"/>
          <w:lang w:val="en-US"/>
        </w:rPr>
      </w:pPr>
      <w:r w:rsidRPr="00BE736D">
        <w:rPr>
          <w:rFonts w:asciiTheme="majorBidi" w:eastAsia="Times New Roman" w:hAnsiTheme="majorBidi" w:cstheme="majorBidi"/>
          <w:b/>
          <w:bCs/>
          <w:color w:val="000000" w:themeColor="text1"/>
          <w:lang w:val="en-US"/>
        </w:rPr>
        <w:t>Phase 1: Signal Encoding and Modulation</w:t>
      </w:r>
      <w:r w:rsidR="00112E34" w:rsidRPr="00BE736D">
        <w:rPr>
          <w:rFonts w:asciiTheme="majorBidi" w:eastAsia="Times New Roman" w:hAnsiTheme="majorBidi" w:cstheme="majorBidi"/>
          <w:b/>
          <w:bCs/>
          <w:color w:val="000000" w:themeColor="text1"/>
          <w:lang w:val="en-US"/>
        </w:rPr>
        <w:t xml:space="preserve"> </w:t>
      </w:r>
      <w:r w:rsidRPr="00BE736D">
        <w:rPr>
          <w:rFonts w:asciiTheme="majorBidi" w:eastAsia="Times New Roman" w:hAnsiTheme="majorBidi" w:cstheme="majorBidi"/>
          <w:color w:val="000000" w:themeColor="text1"/>
          <w:lang w:val="en-US"/>
        </w:rPr>
        <w:t xml:space="preserve">The initial signal is output using </w:t>
      </w:r>
      <w:r w:rsidRPr="00BE736D">
        <w:rPr>
          <w:rFonts w:asciiTheme="majorBidi" w:eastAsia="Times New Roman" w:hAnsiTheme="majorBidi" w:cstheme="majorBidi"/>
          <w:b/>
          <w:bCs/>
          <w:color w:val="000000" w:themeColor="text1"/>
          <w:lang w:val="en-US"/>
        </w:rPr>
        <w:t>Manchester Encoding</w:t>
      </w:r>
      <w:r w:rsidRPr="00BE736D">
        <w:rPr>
          <w:rFonts w:asciiTheme="majorBidi" w:eastAsia="Times New Roman" w:hAnsiTheme="majorBidi" w:cstheme="majorBidi"/>
          <w:color w:val="000000" w:themeColor="text1"/>
          <w:lang w:val="en-US"/>
        </w:rPr>
        <w:t xml:space="preserve">, where a logic '1' is represented by '10' and a logic '0' by '01'. This encoded signal is then processed through an </w:t>
      </w:r>
      <w:r w:rsidRPr="00BE736D">
        <w:rPr>
          <w:rFonts w:asciiTheme="majorBidi" w:eastAsia="Times New Roman" w:hAnsiTheme="majorBidi" w:cstheme="majorBidi"/>
          <w:b/>
          <w:bCs/>
          <w:color w:val="000000" w:themeColor="text1"/>
          <w:lang w:val="en-US"/>
        </w:rPr>
        <w:t>XOR gate</w:t>
      </w:r>
      <w:r w:rsidRPr="00BE736D">
        <w:rPr>
          <w:rFonts w:asciiTheme="majorBidi" w:eastAsia="Times New Roman" w:hAnsiTheme="majorBidi" w:cstheme="majorBidi"/>
          <w:color w:val="000000" w:themeColor="text1"/>
          <w:lang w:val="en-US"/>
        </w:rPr>
        <w:t xml:space="preserve"> with a clock signal running at the same rate as the output. This ensures constant switching, facilitating the use of high-pass filtering by preventing long strings of identical bits.</w:t>
      </w:r>
    </w:p>
    <w:p w14:paraId="5EA28662" w14:textId="77777777" w:rsidR="007D550B" w:rsidRPr="00BE736D" w:rsidRDefault="007D550B" w:rsidP="00931D3B">
      <w:pPr>
        <w:pStyle w:val="ListParagraph"/>
        <w:numPr>
          <w:ilvl w:val="1"/>
          <w:numId w:val="50"/>
        </w:numPr>
        <w:spacing w:after="0" w:line="240" w:lineRule="auto"/>
        <w:jc w:val="both"/>
        <w:rPr>
          <w:rFonts w:asciiTheme="majorBidi" w:eastAsia="Times New Roman" w:hAnsiTheme="majorBidi" w:cstheme="majorBidi"/>
          <w:b/>
          <w:color w:val="000000" w:themeColor="text1"/>
          <w:lang w:val="en-US"/>
        </w:rPr>
      </w:pPr>
      <w:r w:rsidRPr="00BE736D">
        <w:rPr>
          <w:rFonts w:asciiTheme="majorBidi" w:eastAsia="Times New Roman" w:hAnsiTheme="majorBidi" w:cstheme="majorBidi"/>
          <w:b/>
          <w:bCs/>
          <w:color w:val="000000" w:themeColor="text1"/>
          <w:lang w:val="en-US"/>
        </w:rPr>
        <w:t>Frequency Consideration:</w:t>
      </w:r>
      <w:r w:rsidRPr="00BE736D">
        <w:rPr>
          <w:rFonts w:asciiTheme="majorBidi" w:eastAsia="Times New Roman" w:hAnsiTheme="majorBidi" w:cstheme="majorBidi"/>
          <w:color w:val="000000" w:themeColor="text1"/>
          <w:lang w:val="en-US"/>
        </w:rPr>
        <w:t xml:space="preserve"> Due to the Manchester encoding process, the original signal frequency effectively doubles.</w:t>
      </w:r>
    </w:p>
    <w:p w14:paraId="2C383F51" w14:textId="77777777" w:rsidR="007D550B" w:rsidRPr="00BE736D" w:rsidRDefault="007D550B" w:rsidP="00931D3B">
      <w:pPr>
        <w:pStyle w:val="ListParagraph"/>
        <w:numPr>
          <w:ilvl w:val="1"/>
          <w:numId w:val="50"/>
        </w:numPr>
        <w:spacing w:after="0" w:line="240" w:lineRule="auto"/>
        <w:jc w:val="both"/>
        <w:rPr>
          <w:rFonts w:asciiTheme="majorBidi" w:eastAsia="Times New Roman" w:hAnsiTheme="majorBidi" w:cstheme="majorBidi"/>
          <w:b/>
          <w:color w:val="000000" w:themeColor="text1"/>
          <w:lang w:val="en-US"/>
        </w:rPr>
      </w:pPr>
      <w:r w:rsidRPr="00BE736D">
        <w:rPr>
          <w:rFonts w:asciiTheme="majorBidi" w:eastAsia="Times New Roman" w:hAnsiTheme="majorBidi" w:cstheme="majorBidi"/>
          <w:b/>
          <w:bCs/>
          <w:color w:val="000000" w:themeColor="text1"/>
          <w:lang w:val="en-US"/>
        </w:rPr>
        <w:t>Zero-Centering:</w:t>
      </w:r>
      <w:r w:rsidRPr="00BE736D">
        <w:rPr>
          <w:rFonts w:asciiTheme="majorBidi" w:eastAsia="Times New Roman" w:hAnsiTheme="majorBidi" w:cstheme="majorBidi"/>
          <w:color w:val="000000" w:themeColor="text1"/>
          <w:lang w:val="en-US"/>
        </w:rPr>
        <w:t xml:space="preserve"> An </w:t>
      </w:r>
      <w:r w:rsidRPr="00BE736D">
        <w:rPr>
          <w:rFonts w:asciiTheme="majorBidi" w:eastAsia="Times New Roman" w:hAnsiTheme="majorBidi" w:cstheme="majorBidi"/>
          <w:b/>
          <w:bCs/>
          <w:color w:val="000000" w:themeColor="text1"/>
          <w:lang w:val="en-US"/>
        </w:rPr>
        <w:t>op-amp subtractor</w:t>
      </w:r>
      <w:r w:rsidRPr="00BE736D">
        <w:rPr>
          <w:rFonts w:asciiTheme="majorBidi" w:eastAsia="Times New Roman" w:hAnsiTheme="majorBidi" w:cstheme="majorBidi"/>
          <w:color w:val="000000" w:themeColor="text1"/>
          <w:lang w:val="en-US"/>
        </w:rPr>
        <w:t xml:space="preserve"> is utilized to shift the signal, centering it at 0.</w:t>
      </w:r>
    </w:p>
    <w:p w14:paraId="7F357F22" w14:textId="77777777" w:rsidR="00112E34" w:rsidRPr="00BE736D" w:rsidRDefault="00112E34" w:rsidP="00931D3B">
      <w:pPr>
        <w:pStyle w:val="ListParagraph"/>
        <w:numPr>
          <w:ilvl w:val="0"/>
          <w:numId w:val="50"/>
        </w:numPr>
        <w:spacing w:after="0" w:line="240" w:lineRule="auto"/>
        <w:jc w:val="both"/>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 xml:space="preserve">Phase 2: Filtering and Bandwidth Optimization: </w:t>
      </w:r>
      <w:r w:rsidRPr="00BE736D">
        <w:rPr>
          <w:rFonts w:asciiTheme="majorBidi" w:eastAsia="Times New Roman" w:hAnsiTheme="majorBidi" w:cstheme="majorBidi"/>
          <w:color w:val="000000" w:themeColor="text1"/>
          <w:lang w:val="en-US"/>
        </w:rPr>
        <w:t xml:space="preserve">To refine the signal and eliminate unnecessary harmonics, the system employs an </w:t>
      </w:r>
      <w:r w:rsidRPr="00BE736D">
        <w:rPr>
          <w:rFonts w:asciiTheme="majorBidi" w:eastAsia="Times New Roman" w:hAnsiTheme="majorBidi" w:cstheme="majorBidi"/>
          <w:b/>
          <w:bCs/>
          <w:color w:val="000000" w:themeColor="text1"/>
          <w:lang w:val="en-US"/>
        </w:rPr>
        <w:t>elliptical Low-Pass Filter (LPF)</w:t>
      </w:r>
      <w:r w:rsidRPr="00BE736D">
        <w:rPr>
          <w:rFonts w:asciiTheme="majorBidi" w:eastAsia="Times New Roman" w:hAnsiTheme="majorBidi" w:cstheme="majorBidi"/>
          <w:color w:val="000000" w:themeColor="text1"/>
          <w:lang w:val="en-US"/>
        </w:rPr>
        <w:t xml:space="preserve"> and </w:t>
      </w:r>
      <w:r w:rsidRPr="00BE736D">
        <w:rPr>
          <w:rFonts w:asciiTheme="majorBidi" w:eastAsia="Times New Roman" w:hAnsiTheme="majorBidi" w:cstheme="majorBidi"/>
          <w:b/>
          <w:bCs/>
          <w:color w:val="000000" w:themeColor="text1"/>
          <w:lang w:val="en-US"/>
        </w:rPr>
        <w:t>High-Pass Filter (HPF)</w:t>
      </w:r>
      <w:r w:rsidRPr="00BE736D">
        <w:rPr>
          <w:rFonts w:asciiTheme="majorBidi" w:eastAsia="Times New Roman" w:hAnsiTheme="majorBidi" w:cstheme="majorBidi"/>
          <w:color w:val="000000" w:themeColor="text1"/>
          <w:lang w:val="en-US"/>
        </w:rPr>
        <w:t>.</w:t>
      </w:r>
    </w:p>
    <w:p w14:paraId="761EBCC9" w14:textId="47E300D5" w:rsidR="00112E34" w:rsidRPr="00BE736D" w:rsidRDefault="00112E34" w:rsidP="00931D3B">
      <w:pPr>
        <w:pStyle w:val="ListParagraph"/>
        <w:numPr>
          <w:ilvl w:val="1"/>
          <w:numId w:val="50"/>
        </w:numPr>
        <w:spacing w:after="0" w:line="240" w:lineRule="auto"/>
        <w:jc w:val="both"/>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Waveform Shaping:</w:t>
      </w:r>
      <w:r w:rsidRPr="00BE736D">
        <w:rPr>
          <w:rFonts w:asciiTheme="majorBidi" w:eastAsia="Times New Roman" w:hAnsiTheme="majorBidi" w:cstheme="majorBidi"/>
          <w:color w:val="000000" w:themeColor="text1"/>
          <w:lang w:val="en-US"/>
        </w:rPr>
        <w:t xml:space="preserve"> By creating a modified sine wave, the system approximates a Gaussian baseband shift (effective down to approximately -60dB).</w:t>
      </w:r>
    </w:p>
    <w:p w14:paraId="3668E7E7" w14:textId="77777777" w:rsidR="007D550B" w:rsidRPr="00BE736D" w:rsidRDefault="007D550B" w:rsidP="00931D3B">
      <w:pPr>
        <w:pStyle w:val="ListParagraph"/>
        <w:numPr>
          <w:ilvl w:val="1"/>
          <w:numId w:val="50"/>
        </w:numPr>
        <w:spacing w:after="0" w:line="240" w:lineRule="auto"/>
        <w:jc w:val="both"/>
        <w:rPr>
          <w:rFonts w:asciiTheme="majorBidi" w:eastAsia="Times New Roman" w:hAnsiTheme="majorBidi" w:cstheme="majorBidi"/>
          <w:b/>
          <w:color w:val="000000" w:themeColor="text1"/>
          <w:lang w:val="en-US"/>
        </w:rPr>
      </w:pPr>
      <w:r w:rsidRPr="00BE736D">
        <w:rPr>
          <w:rFonts w:asciiTheme="majorBidi" w:eastAsia="Times New Roman" w:hAnsiTheme="majorBidi" w:cstheme="majorBidi"/>
          <w:b/>
          <w:bCs/>
          <w:color w:val="000000" w:themeColor="text1"/>
          <w:lang w:val="en-US"/>
        </w:rPr>
        <w:t>Alignment:</w:t>
      </w:r>
      <w:r w:rsidRPr="00BE736D">
        <w:rPr>
          <w:rFonts w:asciiTheme="majorBidi" w:eastAsia="Times New Roman" w:hAnsiTheme="majorBidi" w:cstheme="majorBidi"/>
          <w:color w:val="000000" w:themeColor="text1"/>
          <w:lang w:val="en-US"/>
        </w:rPr>
        <w:t xml:space="preserve"> The "humps" at the end of the passbands for both the LPF and HPF are aligned to match the required bandwidth, ensuring maximum efficiency for low data-rate transmission.</w:t>
      </w:r>
    </w:p>
    <w:p w14:paraId="149AB52A" w14:textId="77777777" w:rsidR="007D550B" w:rsidRPr="00BE736D" w:rsidRDefault="007D550B" w:rsidP="00931D3B">
      <w:pPr>
        <w:pStyle w:val="ListParagraph"/>
        <w:numPr>
          <w:ilvl w:val="1"/>
          <w:numId w:val="50"/>
        </w:numPr>
        <w:spacing w:after="0" w:line="240" w:lineRule="auto"/>
        <w:jc w:val="both"/>
        <w:rPr>
          <w:rFonts w:asciiTheme="majorBidi" w:eastAsia="Times New Roman" w:hAnsiTheme="majorBidi" w:cstheme="majorBidi"/>
          <w:b/>
          <w:color w:val="000000" w:themeColor="text1"/>
          <w:lang w:val="en-US"/>
        </w:rPr>
      </w:pPr>
      <w:r w:rsidRPr="00BE736D">
        <w:rPr>
          <w:rFonts w:asciiTheme="majorBidi" w:eastAsia="Times New Roman" w:hAnsiTheme="majorBidi" w:cstheme="majorBidi"/>
          <w:b/>
          <w:bCs/>
          <w:color w:val="000000" w:themeColor="text1"/>
          <w:lang w:val="en-US"/>
        </w:rPr>
        <w:t>Phase Management:</w:t>
      </w:r>
      <w:r w:rsidRPr="00BE736D">
        <w:rPr>
          <w:rFonts w:asciiTheme="majorBidi" w:eastAsia="Times New Roman" w:hAnsiTheme="majorBidi" w:cstheme="majorBidi"/>
          <w:color w:val="000000" w:themeColor="text1"/>
          <w:lang w:val="en-US"/>
        </w:rPr>
        <w:t xml:space="preserve"> Potential phase shifts will be addressed during the final integration and testing phase.</w:t>
      </w:r>
    </w:p>
    <w:p w14:paraId="3776339E" w14:textId="69A210AF" w:rsidR="00C342CF" w:rsidRPr="00BE736D" w:rsidRDefault="00073110" w:rsidP="00931D3B">
      <w:pPr>
        <w:spacing w:after="0" w:line="240" w:lineRule="auto"/>
        <w:ind w:firstLine="720"/>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 xml:space="preserve">However, there were a few issues with this strategy. The first being as explained before, </w:t>
      </w:r>
      <w:r w:rsidR="00F5553A" w:rsidRPr="00BE736D">
        <w:rPr>
          <w:rFonts w:asciiTheme="majorBidi" w:eastAsia="Times New Roman" w:hAnsiTheme="majorBidi" w:cstheme="majorBidi"/>
          <w:color w:val="000000" w:themeColor="text1"/>
          <w:lang w:val="en-US"/>
        </w:rPr>
        <w:t xml:space="preserve">analog filtering </w:t>
      </w:r>
      <w:r w:rsidR="00216D75" w:rsidRPr="00BE736D">
        <w:rPr>
          <w:rFonts w:asciiTheme="majorBidi" w:eastAsia="Times New Roman" w:hAnsiTheme="majorBidi" w:cstheme="majorBidi"/>
          <w:color w:val="000000" w:themeColor="text1"/>
          <w:lang w:val="en-US"/>
        </w:rPr>
        <w:t xml:space="preserve">can’t be used </w:t>
      </w:r>
      <w:r w:rsidR="005D66D1" w:rsidRPr="00BE736D">
        <w:rPr>
          <w:rFonts w:asciiTheme="majorBidi" w:eastAsia="Times New Roman" w:hAnsiTheme="majorBidi" w:cstheme="majorBidi"/>
          <w:color w:val="000000" w:themeColor="text1"/>
          <w:lang w:val="en-US"/>
        </w:rPr>
        <w:t>anymore and</w:t>
      </w:r>
      <w:r w:rsidR="00F5553A" w:rsidRPr="00BE736D">
        <w:rPr>
          <w:rFonts w:asciiTheme="majorBidi" w:eastAsia="Times New Roman" w:hAnsiTheme="majorBidi" w:cstheme="majorBidi"/>
          <w:color w:val="000000" w:themeColor="text1"/>
          <w:lang w:val="en-US"/>
        </w:rPr>
        <w:t xml:space="preserve"> would therefore need a digital solution. The second problem being that </w:t>
      </w:r>
      <w:r w:rsidR="005D66D1" w:rsidRPr="00BE736D">
        <w:rPr>
          <w:rFonts w:asciiTheme="majorBidi" w:eastAsia="Times New Roman" w:hAnsiTheme="majorBidi" w:cstheme="majorBidi"/>
          <w:color w:val="000000" w:themeColor="text1"/>
          <w:lang w:val="en-US"/>
        </w:rPr>
        <w:t>later</w:t>
      </w:r>
      <w:r w:rsidR="00216D75" w:rsidRPr="00BE736D">
        <w:rPr>
          <w:rFonts w:asciiTheme="majorBidi" w:eastAsia="Times New Roman" w:hAnsiTheme="majorBidi" w:cstheme="majorBidi"/>
          <w:color w:val="000000" w:themeColor="text1"/>
          <w:lang w:val="en-US"/>
        </w:rPr>
        <w:t xml:space="preserve"> it was </w:t>
      </w:r>
      <w:r w:rsidR="005D66D1" w:rsidRPr="00BE736D">
        <w:rPr>
          <w:rFonts w:asciiTheme="majorBidi" w:eastAsia="Times New Roman" w:hAnsiTheme="majorBidi" w:cstheme="majorBidi"/>
          <w:color w:val="000000" w:themeColor="text1"/>
          <w:lang w:val="en-US"/>
        </w:rPr>
        <w:t xml:space="preserve">realized </w:t>
      </w:r>
      <w:r w:rsidR="00216D75" w:rsidRPr="00BE736D">
        <w:rPr>
          <w:rFonts w:asciiTheme="majorBidi" w:eastAsia="Times New Roman" w:hAnsiTheme="majorBidi" w:cstheme="majorBidi"/>
          <w:color w:val="000000" w:themeColor="text1"/>
          <w:lang w:val="en-US"/>
        </w:rPr>
        <w:t xml:space="preserve">that </w:t>
      </w:r>
      <w:r w:rsidR="005D66D1" w:rsidRPr="00BE736D">
        <w:rPr>
          <w:rFonts w:asciiTheme="majorBidi" w:eastAsia="Times New Roman" w:hAnsiTheme="majorBidi" w:cstheme="majorBidi"/>
          <w:color w:val="000000" w:themeColor="text1"/>
          <w:lang w:val="en-US"/>
        </w:rPr>
        <w:t xml:space="preserve">since </w:t>
      </w:r>
      <w:r w:rsidR="00E92344" w:rsidRPr="00BE736D">
        <w:rPr>
          <w:rFonts w:asciiTheme="majorBidi" w:eastAsia="Times New Roman" w:hAnsiTheme="majorBidi" w:cstheme="majorBidi"/>
          <w:color w:val="000000" w:themeColor="text1"/>
          <w:lang w:val="en-US"/>
        </w:rPr>
        <w:t>an</w:t>
      </w:r>
      <w:r w:rsidR="005D66D1" w:rsidRPr="00BE736D">
        <w:rPr>
          <w:rFonts w:asciiTheme="majorBidi" w:eastAsia="Times New Roman" w:hAnsiTheme="majorBidi" w:cstheme="majorBidi"/>
          <w:color w:val="000000" w:themeColor="text1"/>
          <w:lang w:val="en-US"/>
        </w:rPr>
        <w:t xml:space="preserve"> FSK/PSK modulation strategy</w:t>
      </w:r>
      <w:r w:rsidR="00216D75" w:rsidRPr="00BE736D">
        <w:rPr>
          <w:rFonts w:asciiTheme="majorBidi" w:eastAsia="Times New Roman" w:hAnsiTheme="majorBidi" w:cstheme="majorBidi"/>
          <w:color w:val="000000" w:themeColor="text1"/>
          <w:lang w:val="en-US"/>
        </w:rPr>
        <w:t xml:space="preserve"> is being used</w:t>
      </w:r>
      <w:r w:rsidR="005D66D1" w:rsidRPr="00BE736D">
        <w:rPr>
          <w:rFonts w:asciiTheme="majorBidi" w:eastAsia="Times New Roman" w:hAnsiTheme="majorBidi" w:cstheme="majorBidi"/>
          <w:color w:val="000000" w:themeColor="text1"/>
          <w:lang w:val="en-US"/>
        </w:rPr>
        <w:t xml:space="preserve">, Manchester encoding </w:t>
      </w:r>
      <w:r w:rsidR="00216D75" w:rsidRPr="00BE736D">
        <w:rPr>
          <w:rFonts w:asciiTheme="majorBidi" w:eastAsia="Times New Roman" w:hAnsiTheme="majorBidi" w:cstheme="majorBidi"/>
          <w:color w:val="000000" w:themeColor="text1"/>
          <w:lang w:val="en-US"/>
        </w:rPr>
        <w:t xml:space="preserve">wouldn’t be needed </w:t>
      </w:r>
      <w:r w:rsidR="005D66D1" w:rsidRPr="00BE736D">
        <w:rPr>
          <w:rFonts w:asciiTheme="majorBidi" w:eastAsia="Times New Roman" w:hAnsiTheme="majorBidi" w:cstheme="majorBidi"/>
          <w:color w:val="000000" w:themeColor="text1"/>
          <w:lang w:val="en-US"/>
        </w:rPr>
        <w:t>to ensure constant change in the signal, since any frequency modulation by its very nature forces the signal to continuously change</w:t>
      </w:r>
      <w:r w:rsidR="00216D75" w:rsidRPr="00BE736D">
        <w:rPr>
          <w:rFonts w:asciiTheme="majorBidi" w:eastAsia="Times New Roman" w:hAnsiTheme="majorBidi" w:cstheme="majorBidi"/>
          <w:color w:val="000000" w:themeColor="text1"/>
          <w:lang w:val="en-US"/>
        </w:rPr>
        <w:t>.</w:t>
      </w:r>
      <w:r w:rsidR="00C342CF" w:rsidRPr="00BE736D">
        <w:rPr>
          <w:rFonts w:asciiTheme="majorBidi" w:eastAsia="Times New Roman" w:hAnsiTheme="majorBidi" w:cstheme="majorBidi"/>
          <w:color w:val="000000" w:themeColor="text1"/>
          <w:lang w:val="en-US"/>
        </w:rPr>
        <w:t xml:space="preserve"> </w:t>
      </w:r>
      <w:r w:rsidR="00A37D0F" w:rsidRPr="00BE736D">
        <w:rPr>
          <w:rFonts w:asciiTheme="majorBidi" w:eastAsia="Times New Roman" w:hAnsiTheme="majorBidi" w:cstheme="majorBidi"/>
          <w:color w:val="000000" w:themeColor="text1"/>
          <w:lang w:val="en-US"/>
        </w:rPr>
        <w:t>G</w:t>
      </w:r>
      <w:r w:rsidR="00C342CF" w:rsidRPr="00BE736D">
        <w:rPr>
          <w:rFonts w:asciiTheme="majorBidi" w:eastAsia="Times New Roman" w:hAnsiTheme="majorBidi" w:cstheme="majorBidi"/>
          <w:color w:val="000000" w:themeColor="text1"/>
          <w:lang w:val="en-US"/>
        </w:rPr>
        <w:t xml:space="preserve">MSK </w:t>
      </w:r>
      <w:r w:rsidR="00216D75" w:rsidRPr="00BE736D">
        <w:rPr>
          <w:rFonts w:asciiTheme="majorBidi" w:eastAsia="Times New Roman" w:hAnsiTheme="majorBidi" w:cstheme="majorBidi"/>
          <w:color w:val="000000" w:themeColor="text1"/>
          <w:lang w:val="en-US"/>
        </w:rPr>
        <w:t xml:space="preserve">will be used </w:t>
      </w:r>
      <w:r w:rsidR="00C342CF" w:rsidRPr="00BE736D">
        <w:rPr>
          <w:rFonts w:asciiTheme="majorBidi" w:eastAsia="Times New Roman" w:hAnsiTheme="majorBidi" w:cstheme="majorBidi"/>
          <w:color w:val="000000" w:themeColor="text1"/>
          <w:lang w:val="en-US"/>
        </w:rPr>
        <w:t xml:space="preserve">instead of simple FSK due to the </w:t>
      </w:r>
      <w:r w:rsidR="00064E57" w:rsidRPr="00BE736D">
        <w:rPr>
          <w:rFonts w:asciiTheme="majorBidi" w:eastAsia="Times New Roman" w:hAnsiTheme="majorBidi" w:cstheme="majorBidi"/>
          <w:color w:val="000000" w:themeColor="text1"/>
          <w:lang w:val="en-US"/>
        </w:rPr>
        <w:t>following reasons:</w:t>
      </w:r>
    </w:p>
    <w:tbl>
      <w:tblPr>
        <w:tblStyle w:val="TableGrid"/>
        <w:tblW w:w="8635" w:type="dxa"/>
        <w:tblLook w:val="04A0" w:firstRow="1" w:lastRow="0" w:firstColumn="1" w:lastColumn="0" w:noHBand="0" w:noVBand="1"/>
      </w:tblPr>
      <w:tblGrid>
        <w:gridCol w:w="1795"/>
        <w:gridCol w:w="2880"/>
        <w:gridCol w:w="3960"/>
      </w:tblGrid>
      <w:tr w:rsidR="00BE736D" w:rsidRPr="00BE736D" w14:paraId="20D9386D" w14:textId="47FA8EDB" w:rsidTr="00064E57">
        <w:trPr>
          <w:trHeight w:val="620"/>
        </w:trPr>
        <w:tc>
          <w:tcPr>
            <w:tcW w:w="1795" w:type="dxa"/>
            <w:shd w:val="clear" w:color="auto" w:fill="8DB3E2" w:themeFill="text2" w:themeFillTint="66"/>
            <w:vAlign w:val="center"/>
            <w:hideMark/>
          </w:tcPr>
          <w:p w14:paraId="50ACC215" w14:textId="77777777" w:rsidR="00064E57" w:rsidRPr="00BE736D" w:rsidRDefault="00064E57" w:rsidP="00931D3B">
            <w:pPr>
              <w:spacing w:after="0"/>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Concept</w:t>
            </w:r>
          </w:p>
        </w:tc>
        <w:tc>
          <w:tcPr>
            <w:tcW w:w="2880" w:type="dxa"/>
            <w:shd w:val="clear" w:color="auto" w:fill="C6D9F1" w:themeFill="text2" w:themeFillTint="33"/>
            <w:vAlign w:val="center"/>
            <w:hideMark/>
          </w:tcPr>
          <w:p w14:paraId="0E9E82D6" w14:textId="77777777" w:rsidR="00064E57" w:rsidRPr="00BE736D" w:rsidRDefault="00064E57" w:rsidP="00931D3B">
            <w:pPr>
              <w:spacing w:after="0"/>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Simple FSK</w:t>
            </w:r>
          </w:p>
        </w:tc>
        <w:tc>
          <w:tcPr>
            <w:tcW w:w="3960" w:type="dxa"/>
            <w:shd w:val="clear" w:color="auto" w:fill="C6D9F1" w:themeFill="text2" w:themeFillTint="33"/>
            <w:vAlign w:val="center"/>
            <w:hideMark/>
          </w:tcPr>
          <w:p w14:paraId="720E1219" w14:textId="77777777" w:rsidR="00064E57" w:rsidRPr="00BE736D" w:rsidRDefault="00064E57" w:rsidP="00931D3B">
            <w:pPr>
              <w:spacing w:after="0"/>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GMSK (using I/Q)</w:t>
            </w:r>
          </w:p>
        </w:tc>
      </w:tr>
      <w:tr w:rsidR="00BE736D" w:rsidRPr="00BE736D" w14:paraId="3710D8AE" w14:textId="46AE0F88" w:rsidTr="00064E57">
        <w:trPr>
          <w:trHeight w:val="629"/>
        </w:trPr>
        <w:tc>
          <w:tcPr>
            <w:tcW w:w="1795" w:type="dxa"/>
            <w:shd w:val="clear" w:color="auto" w:fill="8DB3E2" w:themeFill="text2" w:themeFillTint="66"/>
            <w:vAlign w:val="center"/>
            <w:hideMark/>
          </w:tcPr>
          <w:p w14:paraId="48568470" w14:textId="77777777" w:rsidR="00064E57" w:rsidRPr="00BE736D" w:rsidRDefault="00064E57" w:rsidP="00931D3B">
            <w:pPr>
              <w:spacing w:after="0"/>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Transition</w:t>
            </w:r>
          </w:p>
        </w:tc>
        <w:tc>
          <w:tcPr>
            <w:tcW w:w="2880" w:type="dxa"/>
            <w:vAlign w:val="center"/>
            <w:hideMark/>
          </w:tcPr>
          <w:p w14:paraId="3A23AA88" w14:textId="77777777" w:rsidR="00064E57" w:rsidRPr="00BE736D" w:rsidRDefault="00064E57" w:rsidP="00931D3B">
            <w:pPr>
              <w:spacing w:after="0"/>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Abrupt frequency jump</w:t>
            </w:r>
          </w:p>
        </w:tc>
        <w:tc>
          <w:tcPr>
            <w:tcW w:w="3960" w:type="dxa"/>
            <w:vAlign w:val="center"/>
            <w:hideMark/>
          </w:tcPr>
          <w:p w14:paraId="05520830" w14:textId="77777777" w:rsidR="00064E57" w:rsidRPr="00BE736D" w:rsidRDefault="00064E57" w:rsidP="00931D3B">
            <w:pPr>
              <w:spacing w:after="0"/>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Smooth Gaussian glide</w:t>
            </w:r>
          </w:p>
        </w:tc>
      </w:tr>
      <w:tr w:rsidR="00BE736D" w:rsidRPr="00BE736D" w14:paraId="6A61D4AB" w14:textId="102D6FEC" w:rsidTr="00064E57">
        <w:trPr>
          <w:trHeight w:val="611"/>
        </w:trPr>
        <w:tc>
          <w:tcPr>
            <w:tcW w:w="1795" w:type="dxa"/>
            <w:shd w:val="clear" w:color="auto" w:fill="8DB3E2" w:themeFill="text2" w:themeFillTint="66"/>
            <w:vAlign w:val="center"/>
            <w:hideMark/>
          </w:tcPr>
          <w:p w14:paraId="1C554A61" w14:textId="77777777" w:rsidR="00064E57" w:rsidRPr="00BE736D" w:rsidRDefault="00064E57" w:rsidP="00931D3B">
            <w:pPr>
              <w:spacing w:after="0"/>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Waveform</w:t>
            </w:r>
          </w:p>
        </w:tc>
        <w:tc>
          <w:tcPr>
            <w:tcW w:w="2880" w:type="dxa"/>
            <w:vAlign w:val="center"/>
            <w:hideMark/>
          </w:tcPr>
          <w:p w14:paraId="0F132370" w14:textId="77777777" w:rsidR="00064E57" w:rsidRPr="00BE736D" w:rsidRDefault="00064E57" w:rsidP="00931D3B">
            <w:pPr>
              <w:spacing w:after="0"/>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Discontinuous</w:t>
            </w:r>
          </w:p>
        </w:tc>
        <w:tc>
          <w:tcPr>
            <w:tcW w:w="3960" w:type="dxa"/>
            <w:vAlign w:val="center"/>
            <w:hideMark/>
          </w:tcPr>
          <w:p w14:paraId="6C433C01" w14:textId="77777777" w:rsidR="00064E57" w:rsidRPr="00BE736D" w:rsidRDefault="00064E57" w:rsidP="00931D3B">
            <w:pPr>
              <w:spacing w:after="0"/>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Continuous and smooth</w:t>
            </w:r>
          </w:p>
        </w:tc>
      </w:tr>
      <w:tr w:rsidR="00064E57" w:rsidRPr="00BE736D" w14:paraId="64ED8048" w14:textId="10F02994" w:rsidTr="00064E57">
        <w:trPr>
          <w:trHeight w:val="620"/>
        </w:trPr>
        <w:tc>
          <w:tcPr>
            <w:tcW w:w="1795" w:type="dxa"/>
            <w:shd w:val="clear" w:color="auto" w:fill="8DB3E2" w:themeFill="text2" w:themeFillTint="66"/>
            <w:vAlign w:val="center"/>
            <w:hideMark/>
          </w:tcPr>
          <w:p w14:paraId="2057B993" w14:textId="77777777" w:rsidR="00064E57" w:rsidRPr="00BE736D" w:rsidRDefault="00064E57" w:rsidP="00931D3B">
            <w:pPr>
              <w:spacing w:after="0"/>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Spectrum</w:t>
            </w:r>
          </w:p>
        </w:tc>
        <w:tc>
          <w:tcPr>
            <w:tcW w:w="2880" w:type="dxa"/>
            <w:vAlign w:val="center"/>
            <w:hideMark/>
          </w:tcPr>
          <w:p w14:paraId="60770AC7" w14:textId="77777777" w:rsidR="00064E57" w:rsidRPr="00BE736D" w:rsidRDefault="00064E57" w:rsidP="00931D3B">
            <w:pPr>
              <w:spacing w:after="0"/>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Wide/Messy</w:t>
            </w:r>
          </w:p>
        </w:tc>
        <w:tc>
          <w:tcPr>
            <w:tcW w:w="3960" w:type="dxa"/>
            <w:vAlign w:val="center"/>
            <w:hideMark/>
          </w:tcPr>
          <w:p w14:paraId="51E54DFB" w14:textId="416BC6B4" w:rsidR="00064E57" w:rsidRPr="00BE736D" w:rsidRDefault="00064E57" w:rsidP="00931D3B">
            <w:pPr>
              <w:spacing w:after="0"/>
              <w:jc w:val="cente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 xml:space="preserve">Tight/Clean </w:t>
            </w:r>
          </w:p>
        </w:tc>
      </w:tr>
    </w:tbl>
    <w:p w14:paraId="5D82AA71" w14:textId="77777777" w:rsidR="00224527" w:rsidRPr="00BE736D" w:rsidRDefault="00224527" w:rsidP="00931D3B">
      <w:pPr>
        <w:spacing w:after="0" w:line="240" w:lineRule="auto"/>
        <w:jc w:val="both"/>
        <w:rPr>
          <w:rFonts w:asciiTheme="majorBidi" w:eastAsia="Times New Roman" w:hAnsiTheme="majorBidi" w:cstheme="majorBidi"/>
          <w:color w:val="000000" w:themeColor="text1"/>
          <w:lang w:val="en-US"/>
        </w:rPr>
      </w:pPr>
    </w:p>
    <w:p w14:paraId="45DCE159" w14:textId="52D5574B" w:rsidR="002B7243" w:rsidRPr="00BE736D" w:rsidRDefault="00DF621F" w:rsidP="00931D3B">
      <w:pPr>
        <w:spacing w:after="0"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Finally,</w:t>
      </w:r>
      <w:r w:rsidR="005D66D1" w:rsidRPr="00BE736D">
        <w:rPr>
          <w:rFonts w:asciiTheme="majorBidi" w:eastAsia="Times New Roman" w:hAnsiTheme="majorBidi" w:cstheme="majorBidi"/>
          <w:color w:val="000000" w:themeColor="text1"/>
          <w:lang w:val="en-US"/>
        </w:rPr>
        <w:t xml:space="preserve"> the concluded</w:t>
      </w:r>
      <w:r w:rsidR="002B7243" w:rsidRPr="00BE736D">
        <w:rPr>
          <w:rFonts w:asciiTheme="majorBidi" w:eastAsia="Times New Roman" w:hAnsiTheme="majorBidi" w:cstheme="majorBidi"/>
          <w:color w:val="000000" w:themeColor="text1"/>
          <w:lang w:val="en-US"/>
        </w:rPr>
        <w:t xml:space="preserve"> baseband shaping is as follows:</w:t>
      </w:r>
    </w:p>
    <w:p w14:paraId="3D542544" w14:textId="10FDC004" w:rsidR="00112E34" w:rsidRPr="00BE736D" w:rsidRDefault="00C2187E" w:rsidP="00931D3B">
      <w:pPr>
        <w:pStyle w:val="ListParagraph"/>
        <w:numPr>
          <w:ilvl w:val="0"/>
          <w:numId w:val="51"/>
        </w:numPr>
        <w:spacing w:after="0"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Abstract Model</w:t>
      </w:r>
      <w:r w:rsidR="00112E34" w:rsidRPr="00BE736D">
        <w:rPr>
          <w:rFonts w:asciiTheme="majorBidi" w:eastAsia="Times New Roman" w:hAnsiTheme="majorBidi" w:cstheme="majorBidi"/>
          <w:b/>
          <w:bCs/>
          <w:color w:val="000000" w:themeColor="text1"/>
          <w:lang w:val="en-US"/>
        </w:rPr>
        <w:t xml:space="preserve">: </w:t>
      </w:r>
      <w:r w:rsidR="00112E34" w:rsidRPr="00BE736D">
        <w:rPr>
          <w:rFonts w:asciiTheme="majorBidi" w:eastAsia="Times New Roman" w:hAnsiTheme="majorBidi" w:cstheme="majorBidi"/>
          <w:color w:val="000000" w:themeColor="text1"/>
          <w:lang w:val="en-US"/>
        </w:rPr>
        <w:t>While analog components are viable, the preferred implementation is primarily digital to leverage the specific expertise of the Computer Engineering (CPE) tea</w:t>
      </w:r>
      <w:r w:rsidR="006C1E2F" w:rsidRPr="00BE736D">
        <w:rPr>
          <w:rFonts w:asciiTheme="majorBidi" w:eastAsia="Times New Roman" w:hAnsiTheme="majorBidi" w:cstheme="majorBidi"/>
          <w:color w:val="000000" w:themeColor="text1"/>
          <w:lang w:val="en-US"/>
        </w:rPr>
        <w:t>m; and not analog due to the reasons above</w:t>
      </w:r>
      <w:r w:rsidR="00112E34" w:rsidRPr="00BE736D">
        <w:rPr>
          <w:rFonts w:asciiTheme="majorBidi" w:eastAsia="Times New Roman" w:hAnsiTheme="majorBidi" w:cstheme="majorBidi"/>
          <w:color w:val="000000" w:themeColor="text1"/>
          <w:lang w:val="en-US"/>
        </w:rPr>
        <w:t>.</w:t>
      </w:r>
      <w:r w:rsidR="00370E3B" w:rsidRPr="00BE736D">
        <w:rPr>
          <w:rFonts w:asciiTheme="majorBidi" w:eastAsia="Times New Roman" w:hAnsiTheme="majorBidi" w:cstheme="majorBidi"/>
          <w:color w:val="000000" w:themeColor="text1"/>
          <w:lang w:val="en-US"/>
        </w:rPr>
        <w:t xml:space="preserve"> </w:t>
      </w:r>
      <w:r w:rsidR="007A79CA" w:rsidRPr="00BE736D">
        <w:rPr>
          <w:rFonts w:asciiTheme="majorBidi" w:eastAsia="Times New Roman" w:hAnsiTheme="majorBidi" w:cstheme="majorBidi"/>
          <w:color w:val="000000" w:themeColor="text1"/>
          <w:lang w:val="en-US"/>
        </w:rPr>
        <w:t xml:space="preserve">This is following the </w:t>
      </w:r>
      <w:r w:rsidR="00391301" w:rsidRPr="00BE736D">
        <w:rPr>
          <w:rFonts w:asciiTheme="majorBidi" w:eastAsia="Times New Roman" w:hAnsiTheme="majorBidi" w:cstheme="majorBidi"/>
          <w:color w:val="000000" w:themeColor="text1"/>
          <w:lang w:val="en-US"/>
        </w:rPr>
        <w:t xml:space="preserve">modulation called </w:t>
      </w:r>
      <w:r w:rsidR="00A37D0F" w:rsidRPr="00BE736D">
        <w:rPr>
          <w:rFonts w:asciiTheme="majorBidi" w:eastAsia="Times New Roman" w:hAnsiTheme="majorBidi" w:cstheme="majorBidi"/>
          <w:color w:val="000000" w:themeColor="text1"/>
          <w:lang w:val="en-US"/>
        </w:rPr>
        <w:t>G</w:t>
      </w:r>
      <w:r w:rsidR="00391301" w:rsidRPr="00BE736D">
        <w:rPr>
          <w:rFonts w:asciiTheme="majorBidi" w:eastAsia="Times New Roman" w:hAnsiTheme="majorBidi" w:cstheme="majorBidi"/>
          <w:color w:val="000000" w:themeColor="text1"/>
          <w:lang w:val="en-US"/>
        </w:rPr>
        <w:t>MSK, since this</w:t>
      </w:r>
      <w:r w:rsidR="00370E3B" w:rsidRPr="00BE736D">
        <w:rPr>
          <w:rFonts w:asciiTheme="majorBidi" w:eastAsia="Times New Roman" w:hAnsiTheme="majorBidi" w:cstheme="majorBidi"/>
          <w:color w:val="000000" w:themeColor="text1"/>
          <w:lang w:val="en-US"/>
        </w:rPr>
        <w:t xml:space="preserve"> modulation technique</w:t>
      </w:r>
      <w:r w:rsidR="00391301" w:rsidRPr="00BE736D">
        <w:rPr>
          <w:rFonts w:asciiTheme="majorBidi" w:eastAsia="Times New Roman" w:hAnsiTheme="majorBidi" w:cstheme="majorBidi"/>
          <w:color w:val="000000" w:themeColor="text1"/>
          <w:lang w:val="en-US"/>
        </w:rPr>
        <w:t xml:space="preserve"> proved to be the most efficient </w:t>
      </w:r>
      <w:r w:rsidR="00F46149" w:rsidRPr="00BE736D">
        <w:rPr>
          <w:rFonts w:asciiTheme="majorBidi" w:eastAsia="Times New Roman" w:hAnsiTheme="majorBidi" w:cstheme="majorBidi"/>
          <w:color w:val="000000" w:themeColor="text1"/>
          <w:lang w:val="en-US"/>
        </w:rPr>
        <w:t>with</w:t>
      </w:r>
      <w:r w:rsidR="00391301" w:rsidRPr="00BE736D">
        <w:rPr>
          <w:rFonts w:asciiTheme="majorBidi" w:eastAsia="Times New Roman" w:hAnsiTheme="majorBidi" w:cstheme="majorBidi"/>
          <w:color w:val="000000" w:themeColor="text1"/>
          <w:lang w:val="en-US"/>
        </w:rPr>
        <w:t xml:space="preserve"> low power usage, high noise robustness</w:t>
      </w:r>
      <w:r w:rsidR="00CC1FE9" w:rsidRPr="00BE736D">
        <w:rPr>
          <w:rFonts w:asciiTheme="majorBidi" w:eastAsia="Times New Roman" w:hAnsiTheme="majorBidi" w:cstheme="majorBidi"/>
          <w:color w:val="000000" w:themeColor="text1"/>
          <w:lang w:val="en-US"/>
        </w:rPr>
        <w:t xml:space="preserve"> and low bandwidth usage</w:t>
      </w:r>
      <w:r w:rsidR="00370E3B" w:rsidRPr="00BE736D">
        <w:rPr>
          <w:rFonts w:asciiTheme="majorBidi" w:eastAsia="Times New Roman" w:hAnsiTheme="majorBidi" w:cstheme="majorBidi"/>
          <w:color w:val="000000" w:themeColor="text1"/>
          <w:lang w:val="en-US"/>
        </w:rPr>
        <w:t xml:space="preserve">, compared to other modulation techniques, and why </w:t>
      </w:r>
      <w:r w:rsidR="004B7121" w:rsidRPr="00BE736D">
        <w:rPr>
          <w:rFonts w:asciiTheme="majorBidi" w:eastAsia="Times New Roman" w:hAnsiTheme="majorBidi" w:cstheme="majorBidi"/>
          <w:color w:val="000000" w:themeColor="text1"/>
          <w:lang w:val="en-US"/>
        </w:rPr>
        <w:t>FSK was not</w:t>
      </w:r>
      <w:r w:rsidR="00370E3B" w:rsidRPr="00BE736D">
        <w:rPr>
          <w:rFonts w:asciiTheme="majorBidi" w:eastAsia="Times New Roman" w:hAnsiTheme="majorBidi" w:cstheme="majorBidi"/>
          <w:color w:val="000000" w:themeColor="text1"/>
          <w:lang w:val="en-US"/>
        </w:rPr>
        <w:t xml:space="preserve"> explained above. All the following steps will technically be taken at once using a lookup table, however </w:t>
      </w:r>
      <w:r w:rsidR="00216D75" w:rsidRPr="00BE736D">
        <w:rPr>
          <w:rFonts w:asciiTheme="majorBidi" w:eastAsia="Times New Roman" w:hAnsiTheme="majorBidi" w:cstheme="majorBidi"/>
          <w:color w:val="000000" w:themeColor="text1"/>
          <w:lang w:val="en-US"/>
        </w:rPr>
        <w:t>they will be elaborated on as if being done sequentially.</w:t>
      </w:r>
    </w:p>
    <w:p w14:paraId="7B264105" w14:textId="4EEFFDCD" w:rsidR="00610D7F" w:rsidRPr="00BE736D" w:rsidRDefault="00B92BD8" w:rsidP="00931D3B">
      <w:pPr>
        <w:pStyle w:val="ListParagraph"/>
        <w:numPr>
          <w:ilvl w:val="1"/>
          <w:numId w:val="51"/>
        </w:numPr>
        <w:spacing w:after="0"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Quantization and Sampling:</w:t>
      </w:r>
      <w:r w:rsidR="009E26BC" w:rsidRPr="00BE736D">
        <w:rPr>
          <w:rFonts w:asciiTheme="majorBidi" w:eastAsia="Times New Roman" w:hAnsiTheme="majorBidi" w:cstheme="majorBidi"/>
          <w:b/>
          <w:bCs/>
          <w:color w:val="000000" w:themeColor="text1"/>
          <w:lang w:val="en-US"/>
        </w:rPr>
        <w:t xml:space="preserve"> </w:t>
      </w:r>
      <w:r w:rsidR="009E26BC" w:rsidRPr="00BE736D">
        <w:rPr>
          <w:rFonts w:asciiTheme="majorBidi" w:eastAsia="Times New Roman" w:hAnsiTheme="majorBidi" w:cstheme="majorBidi"/>
          <w:color w:val="000000" w:themeColor="text1"/>
          <w:lang w:val="en-US"/>
        </w:rPr>
        <w:t xml:space="preserve">All the 1’s and 0’s will be quantized </w:t>
      </w:r>
      <w:r w:rsidRPr="00BE736D">
        <w:rPr>
          <w:rFonts w:asciiTheme="majorBidi" w:eastAsia="Times New Roman" w:hAnsiTheme="majorBidi" w:cstheme="majorBidi"/>
          <w:color w:val="000000" w:themeColor="text1"/>
          <w:lang w:val="en-US"/>
        </w:rPr>
        <w:t xml:space="preserve">and sampled. All 1’s will </w:t>
      </w:r>
      <w:r w:rsidR="00DF621F" w:rsidRPr="00BE736D">
        <w:rPr>
          <w:rFonts w:asciiTheme="majorBidi" w:eastAsia="Times New Roman" w:hAnsiTheme="majorBidi" w:cstheme="majorBidi"/>
          <w:color w:val="000000" w:themeColor="text1"/>
          <w:lang w:val="en-US"/>
        </w:rPr>
        <w:t>later</w:t>
      </w:r>
      <w:r w:rsidRPr="00BE736D">
        <w:rPr>
          <w:rFonts w:asciiTheme="majorBidi" w:eastAsia="Times New Roman" w:hAnsiTheme="majorBidi" w:cstheme="majorBidi"/>
          <w:color w:val="000000" w:themeColor="text1"/>
          <w:lang w:val="en-US"/>
        </w:rPr>
        <w:t xml:space="preserve"> be a positive voltage output and the 0’s will be a negative voltage output.</w:t>
      </w:r>
    </w:p>
    <w:p w14:paraId="6CEE2268" w14:textId="53757EFD" w:rsidR="00B92BD8" w:rsidRPr="00BE736D" w:rsidRDefault="007A79CA" w:rsidP="00931D3B">
      <w:pPr>
        <w:pStyle w:val="ListParagraph"/>
        <w:numPr>
          <w:ilvl w:val="1"/>
          <w:numId w:val="51"/>
        </w:numPr>
        <w:spacing w:after="0"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 xml:space="preserve">Band shaping: </w:t>
      </w:r>
      <w:r w:rsidR="00F46149" w:rsidRPr="00BE736D">
        <w:rPr>
          <w:rFonts w:asciiTheme="majorBidi" w:eastAsia="Times New Roman" w:hAnsiTheme="majorBidi" w:cstheme="majorBidi"/>
          <w:color w:val="000000" w:themeColor="text1"/>
          <w:lang w:val="en-US"/>
        </w:rPr>
        <w:t xml:space="preserve">The quantized stages will then be sent through a look-up-table (LUT) that will output the “1” as a </w:t>
      </w:r>
      <m:oMath>
        <m:sSup>
          <m:sSupPr>
            <m:ctrlPr>
              <w:rPr>
                <w:rFonts w:ascii="Cambria Math" w:hAnsi="Cambria Math" w:cstheme="majorBidi"/>
                <w:color w:val="000000" w:themeColor="text1"/>
              </w:rPr>
            </m:ctrlPr>
          </m:sSupPr>
          <m:e>
            <m:r>
              <w:rPr>
                <w:rFonts w:ascii="Cambria Math" w:hAnsi="Cambria Math" w:cstheme="majorBidi"/>
                <w:color w:val="000000" w:themeColor="text1"/>
              </w:rPr>
              <m:t>e</m:t>
            </m:r>
          </m:e>
          <m:sup>
            <m:r>
              <w:rPr>
                <w:rFonts w:ascii="Cambria Math" w:hAnsi="Cambria Math" w:cstheme="majorBidi"/>
                <w:color w:val="000000" w:themeColor="text1"/>
              </w:rPr>
              <m:t>-</m:t>
            </m:r>
            <m:sSup>
              <m:sSupPr>
                <m:ctrlPr>
                  <w:rPr>
                    <w:rFonts w:ascii="Cambria Math" w:hAnsi="Cambria Math" w:cstheme="majorBidi"/>
                    <w:color w:val="000000" w:themeColor="text1"/>
                  </w:rPr>
                </m:ctrlPr>
              </m:sSupPr>
              <m:e>
                <m:r>
                  <m:rPr>
                    <m:sty m:val="p"/>
                  </m:rPr>
                  <w:rPr>
                    <w:rFonts w:ascii="Cambria Math" w:hAnsi="Cambria Math" w:cstheme="majorBidi"/>
                    <w:color w:val="000000" w:themeColor="text1"/>
                  </w:rPr>
                  <m:t>t</m:t>
                </m:r>
                <m:ctrlPr>
                  <w:rPr>
                    <w:rFonts w:ascii="Cambria Math" w:hAnsi="Cambria Math" w:cstheme="majorBidi"/>
                    <w:i/>
                    <w:color w:val="000000" w:themeColor="text1"/>
                  </w:rPr>
                </m:ctrlPr>
              </m:e>
              <m:sup>
                <m:r>
                  <m:rPr>
                    <m:sty m:val="p"/>
                  </m:rPr>
                  <w:rPr>
                    <w:rFonts w:ascii="Cambria Math" w:hAnsi="Cambria Math" w:cstheme="majorBidi"/>
                    <w:color w:val="000000" w:themeColor="text1"/>
                  </w:rPr>
                  <m:t>2</m:t>
                </m:r>
              </m:sup>
            </m:sSup>
          </m:sup>
        </m:sSup>
      </m:oMath>
      <w:r w:rsidR="00F46149" w:rsidRPr="00BE736D">
        <w:rPr>
          <w:rFonts w:asciiTheme="majorBidi" w:eastAsia="Times New Roman" w:hAnsiTheme="majorBidi" w:cstheme="majorBidi"/>
          <w:color w:val="000000" w:themeColor="text1"/>
        </w:rPr>
        <w:t xml:space="preserve"> function and a “0” as a </w:t>
      </w:r>
      <m:oMath>
        <m:r>
          <w:rPr>
            <w:rFonts w:ascii="Cambria Math" w:eastAsia="Times New Roman" w:hAnsi="Cambria Math" w:cstheme="majorBidi"/>
            <w:color w:val="000000" w:themeColor="text1"/>
          </w:rPr>
          <m:t>-</m:t>
        </m:r>
        <m:sSup>
          <m:sSupPr>
            <m:ctrlPr>
              <w:rPr>
                <w:rFonts w:ascii="Cambria Math" w:hAnsi="Cambria Math" w:cstheme="majorBidi"/>
                <w:color w:val="000000" w:themeColor="text1"/>
              </w:rPr>
            </m:ctrlPr>
          </m:sSupPr>
          <m:e>
            <m:r>
              <w:rPr>
                <w:rFonts w:ascii="Cambria Math" w:hAnsi="Cambria Math" w:cstheme="majorBidi"/>
                <w:color w:val="000000" w:themeColor="text1"/>
              </w:rPr>
              <m:t>e</m:t>
            </m:r>
          </m:e>
          <m:sup>
            <m:r>
              <w:rPr>
                <w:rFonts w:ascii="Cambria Math" w:hAnsi="Cambria Math" w:cstheme="majorBidi"/>
                <w:color w:val="000000" w:themeColor="text1"/>
              </w:rPr>
              <m:t>-</m:t>
            </m:r>
            <m:sSup>
              <m:sSupPr>
                <m:ctrlPr>
                  <w:rPr>
                    <w:rFonts w:ascii="Cambria Math" w:hAnsi="Cambria Math" w:cstheme="majorBidi"/>
                    <w:color w:val="000000" w:themeColor="text1"/>
                  </w:rPr>
                </m:ctrlPr>
              </m:sSupPr>
              <m:e>
                <m:r>
                  <m:rPr>
                    <m:sty m:val="p"/>
                  </m:rPr>
                  <w:rPr>
                    <w:rFonts w:ascii="Cambria Math" w:hAnsi="Cambria Math" w:cstheme="majorBidi"/>
                    <w:color w:val="000000" w:themeColor="text1"/>
                  </w:rPr>
                  <m:t>t</m:t>
                </m:r>
                <m:ctrlPr>
                  <w:rPr>
                    <w:rFonts w:ascii="Cambria Math" w:hAnsi="Cambria Math" w:cstheme="majorBidi"/>
                    <w:i/>
                    <w:color w:val="000000" w:themeColor="text1"/>
                  </w:rPr>
                </m:ctrlPr>
              </m:e>
              <m:sup>
                <m:r>
                  <m:rPr>
                    <m:sty m:val="p"/>
                  </m:rPr>
                  <w:rPr>
                    <w:rFonts w:ascii="Cambria Math" w:hAnsi="Cambria Math" w:cstheme="majorBidi"/>
                    <w:color w:val="000000" w:themeColor="text1"/>
                  </w:rPr>
                  <m:t>2</m:t>
                </m:r>
              </m:sup>
            </m:sSup>
          </m:sup>
        </m:sSup>
      </m:oMath>
      <w:r w:rsidR="00F46149" w:rsidRPr="00BE736D">
        <w:rPr>
          <w:rFonts w:asciiTheme="majorBidi" w:eastAsia="Times New Roman" w:hAnsiTheme="majorBidi" w:cstheme="majorBidi"/>
          <w:color w:val="000000" w:themeColor="text1"/>
        </w:rPr>
        <w:t xml:space="preserve"> function.</w:t>
      </w:r>
    </w:p>
    <w:p w14:paraId="078DA4D6" w14:textId="756E3277" w:rsidR="00AF594B" w:rsidRPr="00BE736D" w:rsidRDefault="008E31F1" w:rsidP="00931D3B">
      <w:pPr>
        <w:pStyle w:val="ListParagraph"/>
        <w:numPr>
          <w:ilvl w:val="1"/>
          <w:numId w:val="51"/>
        </w:numPr>
        <w:spacing w:after="0"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 xml:space="preserve">Integration: </w:t>
      </w:r>
      <w:r w:rsidR="00AF594B" w:rsidRPr="00BE736D">
        <w:rPr>
          <w:rFonts w:asciiTheme="majorBidi" w:eastAsia="Times New Roman" w:hAnsiTheme="majorBidi" w:cstheme="majorBidi"/>
          <w:color w:val="000000" w:themeColor="text1"/>
          <w:lang w:val="en-US"/>
        </w:rPr>
        <w:t>The Gaussian band shaped signal will then be integrated to a function called “</w:t>
      </w:r>
      <m:oMath>
        <m:r>
          <w:rPr>
            <w:rFonts w:ascii="Cambria Math" w:eastAsia="Times New Roman" w:hAnsi="Cambria Math" w:cstheme="majorBidi"/>
            <w:color w:val="000000" w:themeColor="text1"/>
            <w:lang w:val="en-US"/>
          </w:rPr>
          <m:t>θ(t)"</m:t>
        </m:r>
      </m:oMath>
      <w:r w:rsidR="00AF594B" w:rsidRPr="00BE736D">
        <w:rPr>
          <w:rFonts w:asciiTheme="majorBidi" w:eastAsia="Times New Roman" w:hAnsiTheme="majorBidi" w:cstheme="majorBidi"/>
          <w:color w:val="000000" w:themeColor="text1"/>
          <w:lang w:val="en-US"/>
        </w:rPr>
        <w:t>. (This is the standard name of the integrated Gaussian wave.)</w:t>
      </w:r>
    </w:p>
    <w:p w14:paraId="5ABE9799" w14:textId="6C8D53C8" w:rsidR="00AF594B" w:rsidRPr="00BE736D" w:rsidRDefault="00AF594B" w:rsidP="00931D3B">
      <w:pPr>
        <w:pStyle w:val="ListParagraph"/>
        <w:numPr>
          <w:ilvl w:val="1"/>
          <w:numId w:val="51"/>
        </w:numPr>
        <w:spacing w:after="0"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Formation of I(t) and Q(t)</w:t>
      </w:r>
      <w:r w:rsidR="00820344" w:rsidRPr="00BE736D">
        <w:rPr>
          <w:rFonts w:asciiTheme="majorBidi" w:eastAsia="Times New Roman" w:hAnsiTheme="majorBidi" w:cstheme="majorBidi"/>
          <w:b/>
          <w:bCs/>
          <w:color w:val="000000" w:themeColor="text1"/>
          <w:lang w:val="en-US"/>
        </w:rPr>
        <w:t xml:space="preserve"> (PM): </w:t>
      </w:r>
      <w:r w:rsidRPr="00BE736D">
        <w:rPr>
          <w:rFonts w:asciiTheme="majorBidi" w:eastAsia="Times New Roman" w:hAnsiTheme="majorBidi" w:cstheme="majorBidi"/>
          <w:color w:val="000000" w:themeColor="text1"/>
          <w:lang w:val="en-US"/>
        </w:rPr>
        <w:t xml:space="preserve"> </w:t>
      </w:r>
      <m:oMath>
        <m:r>
          <w:rPr>
            <w:rFonts w:ascii="Cambria Math" w:eastAsia="Times New Roman" w:hAnsi="Cambria Math" w:cstheme="majorBidi"/>
            <w:color w:val="000000" w:themeColor="text1"/>
            <w:lang w:val="en-US"/>
          </w:rPr>
          <m:t>I</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r>
          <w:rPr>
            <w:rFonts w:ascii="Cambria Math" w:eastAsia="Times New Roman" w:hAnsi="Cambria Math" w:cstheme="majorBidi"/>
            <w:color w:val="000000" w:themeColor="text1"/>
            <w:lang w:val="en-US"/>
          </w:rPr>
          <m:t>=</m:t>
        </m:r>
        <m:r>
          <m:rPr>
            <m:sty m:val="p"/>
          </m:rPr>
          <w:rPr>
            <w:rFonts w:ascii="Cambria Math" w:eastAsia="Times New Roman" w:hAnsi="Cambria Math" w:cstheme="majorBidi"/>
            <w:color w:val="000000" w:themeColor="text1"/>
            <w:lang w:val="en-US"/>
          </w:rPr>
          <m:t>cos</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θ</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e>
        </m:d>
      </m:oMath>
      <w:r w:rsidR="003624D4" w:rsidRPr="00BE736D">
        <w:rPr>
          <w:rFonts w:asciiTheme="majorBidi" w:eastAsia="Times New Roman" w:hAnsiTheme="majorBidi" w:cstheme="majorBidi"/>
          <w:color w:val="000000" w:themeColor="text1"/>
          <w:lang w:val="en-US"/>
        </w:rPr>
        <w:t xml:space="preserve"> and </w:t>
      </w:r>
      <m:oMath>
        <m:r>
          <w:rPr>
            <w:rFonts w:ascii="Cambria Math" w:eastAsia="Times New Roman" w:hAnsi="Cambria Math" w:cstheme="majorBidi"/>
            <w:color w:val="000000" w:themeColor="text1"/>
            <w:lang w:val="en-US"/>
          </w:rPr>
          <m:t>Q</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r>
          <w:rPr>
            <w:rFonts w:ascii="Cambria Math" w:eastAsia="Times New Roman" w:hAnsi="Cambria Math" w:cstheme="majorBidi"/>
            <w:color w:val="000000" w:themeColor="text1"/>
            <w:lang w:val="en-US"/>
          </w:rPr>
          <m:t>=</m:t>
        </m:r>
        <m:r>
          <m:rPr>
            <m:sty m:val="p"/>
          </m:rPr>
          <w:rPr>
            <w:rFonts w:ascii="Cambria Math" w:eastAsia="Times New Roman" w:hAnsi="Cambria Math" w:cstheme="majorBidi"/>
            <w:color w:val="000000" w:themeColor="text1"/>
            <w:lang w:val="en-US"/>
          </w:rPr>
          <m:t>sin</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θ</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e>
        </m:d>
      </m:oMath>
      <w:r w:rsidR="003624D4" w:rsidRPr="00BE736D">
        <w:rPr>
          <w:rFonts w:asciiTheme="majorBidi" w:eastAsia="Times New Roman" w:hAnsiTheme="majorBidi" w:cstheme="majorBidi"/>
          <w:color w:val="000000" w:themeColor="text1"/>
          <w:lang w:val="en-US"/>
        </w:rPr>
        <w:t>. That simple.</w:t>
      </w:r>
      <w:r w:rsidR="00D12671" w:rsidRPr="00BE736D">
        <w:rPr>
          <w:rFonts w:asciiTheme="majorBidi" w:eastAsia="Times New Roman" w:hAnsiTheme="majorBidi" w:cstheme="majorBidi"/>
          <w:color w:val="000000" w:themeColor="text1"/>
          <w:lang w:val="en-US"/>
        </w:rPr>
        <w:t xml:space="preserve"> </w:t>
      </w:r>
      <w:r w:rsidR="00C63517" w:rsidRPr="00BE736D">
        <w:rPr>
          <w:rFonts w:asciiTheme="majorBidi" w:eastAsia="Times New Roman" w:hAnsiTheme="majorBidi" w:cstheme="majorBidi"/>
          <w:color w:val="000000" w:themeColor="text1"/>
          <w:lang w:val="en-US"/>
        </w:rPr>
        <w:t>However,</w:t>
      </w:r>
      <w:r w:rsidR="00D12671" w:rsidRPr="00BE736D">
        <w:rPr>
          <w:rFonts w:asciiTheme="majorBidi" w:eastAsia="Times New Roman" w:hAnsiTheme="majorBidi" w:cstheme="majorBidi"/>
          <w:color w:val="000000" w:themeColor="text1"/>
          <w:lang w:val="en-US"/>
        </w:rPr>
        <w:t xml:space="preserve"> these two generated signals must be generated sequentially onto two separate wires.</w:t>
      </w:r>
      <w:r w:rsidR="009E40E9" w:rsidRPr="00BE736D">
        <w:rPr>
          <w:rFonts w:asciiTheme="majorBidi" w:eastAsia="Times New Roman" w:hAnsiTheme="majorBidi" w:cstheme="majorBidi"/>
          <w:color w:val="000000" w:themeColor="text1"/>
          <w:lang w:val="en-US"/>
        </w:rPr>
        <w:t xml:space="preserve"> This is the phase modulation (PM) part of this </w:t>
      </w:r>
      <w:r w:rsidR="00C63517" w:rsidRPr="00BE736D">
        <w:rPr>
          <w:rFonts w:asciiTheme="majorBidi" w:eastAsia="Times New Roman" w:hAnsiTheme="majorBidi" w:cstheme="majorBidi"/>
          <w:color w:val="000000" w:themeColor="text1"/>
          <w:lang w:val="en-US"/>
        </w:rPr>
        <w:t>modulation</w:t>
      </w:r>
      <w:r w:rsidR="009E40E9" w:rsidRPr="00BE736D">
        <w:rPr>
          <w:rFonts w:asciiTheme="majorBidi" w:eastAsia="Times New Roman" w:hAnsiTheme="majorBidi" w:cstheme="majorBidi"/>
          <w:color w:val="000000" w:themeColor="text1"/>
          <w:lang w:val="en-US"/>
        </w:rPr>
        <w:t xml:space="preserve"> technique, since the signal’s phases are changing continuously</w:t>
      </w:r>
      <w:r w:rsidR="00C63517" w:rsidRPr="00BE736D">
        <w:rPr>
          <w:rFonts w:asciiTheme="majorBidi" w:eastAsia="Times New Roman" w:hAnsiTheme="majorBidi" w:cstheme="majorBidi"/>
          <w:color w:val="000000" w:themeColor="text1"/>
          <w:lang w:val="en-US"/>
        </w:rPr>
        <w:t>. The reason for this is that slow phase changes allow for a smaller bandwidth than quick phase changes in the following frequency modulation (FM) step.</w:t>
      </w:r>
    </w:p>
    <w:p w14:paraId="34C70A85" w14:textId="37B13F57" w:rsidR="007D550B" w:rsidRPr="00BE736D" w:rsidRDefault="006E67E6" w:rsidP="00931D3B">
      <w:pPr>
        <w:pStyle w:val="ListParagraph"/>
        <w:numPr>
          <w:ilvl w:val="1"/>
          <w:numId w:val="51"/>
        </w:numPr>
        <w:spacing w:after="0" w:line="240" w:lineRule="auto"/>
        <w:jc w:val="both"/>
        <w:rPr>
          <w:rFonts w:ascii="Cambria Math" w:eastAsia="Times New Roman" w:hAnsi="Cambria Math" w:cstheme="majorBidi"/>
          <w:i/>
          <w:color w:val="000000" w:themeColor="text1"/>
          <w:lang w:val="en-US"/>
        </w:rPr>
      </w:pPr>
      <w:r w:rsidRPr="00BE736D">
        <w:rPr>
          <w:rFonts w:asciiTheme="majorBidi" w:eastAsia="Times New Roman" w:hAnsiTheme="majorBidi" w:cstheme="majorBidi"/>
          <w:b/>
          <w:bCs/>
          <w:color w:val="000000" w:themeColor="text1"/>
          <w:lang w:val="en-US"/>
        </w:rPr>
        <w:t>AM</w:t>
      </w:r>
      <w:r w:rsidR="00DB3626" w:rsidRPr="00BE736D">
        <w:rPr>
          <w:rFonts w:asciiTheme="majorBidi" w:eastAsia="Times New Roman" w:hAnsiTheme="majorBidi" w:cstheme="majorBidi"/>
          <w:b/>
          <w:bCs/>
          <w:color w:val="000000" w:themeColor="text1"/>
          <w:lang w:val="en-US"/>
        </w:rPr>
        <w:t xml:space="preserve">: </w:t>
      </w:r>
      <w:r w:rsidR="00DA7420" w:rsidRPr="00BE736D">
        <w:rPr>
          <w:rFonts w:ascii="Cambria Math" w:eastAsia="Times New Roman" w:hAnsi="Cambria Math" w:cstheme="majorBidi"/>
          <w:i/>
          <w:color w:val="000000" w:themeColor="text1"/>
          <w:lang w:val="en-US"/>
        </w:rPr>
        <w:t xml:space="preserve"> </w:t>
      </w:r>
      <m:oMath>
        <m:sSub>
          <m:sSubPr>
            <m:ctrlPr>
              <w:rPr>
                <w:rFonts w:ascii="Cambria Math" w:eastAsia="Times New Roman" w:hAnsi="Cambria Math" w:cstheme="majorBidi"/>
                <w:i/>
                <w:color w:val="000000" w:themeColor="text1"/>
                <w:lang w:val="en-US"/>
              </w:rPr>
            </m:ctrlPr>
          </m:sSubPr>
          <m:e>
            <m:r>
              <w:rPr>
                <w:rFonts w:ascii="Cambria Math" w:eastAsia="Times New Roman" w:hAnsi="Cambria Math" w:cstheme="majorBidi"/>
                <w:color w:val="000000" w:themeColor="text1"/>
                <w:lang w:val="en-US"/>
              </w:rPr>
              <m:t>V</m:t>
            </m:r>
          </m:e>
          <m:sub>
            <m:r>
              <w:rPr>
                <w:rFonts w:ascii="Cambria Math" w:eastAsia="Times New Roman" w:hAnsi="Cambria Math" w:cstheme="majorBidi"/>
                <w:color w:val="000000" w:themeColor="text1"/>
                <w:lang w:val="en-US"/>
              </w:rPr>
              <m:t>1</m:t>
            </m:r>
          </m:sub>
        </m:sSub>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r>
          <w:rPr>
            <w:rFonts w:ascii="Cambria Math" w:eastAsia="Times New Roman" w:hAnsi="Cambria Math" w:cstheme="majorBidi"/>
            <w:color w:val="000000" w:themeColor="text1"/>
            <w:lang w:val="en-US"/>
          </w:rPr>
          <m:t>=I</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func>
          <m:funcPr>
            <m:ctrlPr>
              <w:rPr>
                <w:rFonts w:ascii="Cambria Math" w:eastAsia="Times New Roman" w:hAnsi="Cambria Math" w:cstheme="majorBidi"/>
                <w:i/>
                <w:color w:val="000000" w:themeColor="text1"/>
                <w:lang w:val="en-US"/>
              </w:rPr>
            </m:ctrlPr>
          </m:funcPr>
          <m:fName>
            <m:r>
              <m:rPr>
                <m:sty m:val="p"/>
              </m:rPr>
              <w:rPr>
                <w:rFonts w:ascii="Cambria Math" w:eastAsia="Times New Roman" w:hAnsi="Cambria Math" w:cstheme="majorBidi"/>
                <w:color w:val="000000" w:themeColor="text1"/>
                <w:lang w:val="en-US"/>
              </w:rPr>
              <m:t>cos</m:t>
            </m:r>
          </m:fName>
          <m:e>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2πft</m:t>
                </m:r>
              </m:e>
            </m:d>
          </m:e>
        </m:func>
      </m:oMath>
      <w:r w:rsidR="00790C3D" w:rsidRPr="00BE736D">
        <w:rPr>
          <w:rFonts w:asciiTheme="majorBidi" w:eastAsia="Times New Roman" w:hAnsiTheme="majorBidi" w:cstheme="majorBidi"/>
          <w:color w:val="000000" w:themeColor="text1"/>
          <w:lang w:val="en-US"/>
        </w:rPr>
        <w:t xml:space="preserve"> and </w:t>
      </w:r>
      <m:oMath>
        <m:sSub>
          <m:sSubPr>
            <m:ctrlPr>
              <w:rPr>
                <w:rFonts w:ascii="Cambria Math" w:eastAsia="Times New Roman" w:hAnsi="Cambria Math" w:cstheme="majorBidi"/>
                <w:i/>
                <w:color w:val="000000" w:themeColor="text1"/>
                <w:lang w:val="en-US"/>
              </w:rPr>
            </m:ctrlPr>
          </m:sSubPr>
          <m:e>
            <m:r>
              <w:rPr>
                <w:rFonts w:ascii="Cambria Math" w:eastAsia="Times New Roman" w:hAnsi="Cambria Math" w:cstheme="majorBidi"/>
                <w:color w:val="000000" w:themeColor="text1"/>
                <w:lang w:val="en-US"/>
              </w:rPr>
              <m:t>V</m:t>
            </m:r>
          </m:e>
          <m:sub>
            <m:r>
              <w:rPr>
                <w:rFonts w:ascii="Cambria Math" w:eastAsia="Times New Roman" w:hAnsi="Cambria Math" w:cstheme="majorBidi"/>
                <w:color w:val="000000" w:themeColor="text1"/>
                <w:lang w:val="en-US"/>
              </w:rPr>
              <m:t>2</m:t>
            </m:r>
          </m:sub>
        </m:sSub>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r>
          <w:rPr>
            <w:rFonts w:ascii="Cambria Math" w:eastAsia="Times New Roman" w:hAnsi="Cambria Math" w:cstheme="majorBidi"/>
            <w:color w:val="000000" w:themeColor="text1"/>
            <w:lang w:val="en-US"/>
          </w:rPr>
          <m:t>=Q</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func>
          <m:funcPr>
            <m:ctrlPr>
              <w:rPr>
                <w:rFonts w:ascii="Cambria Math" w:eastAsia="Times New Roman" w:hAnsi="Cambria Math" w:cstheme="majorBidi"/>
                <w:i/>
                <w:color w:val="000000" w:themeColor="text1"/>
                <w:lang w:val="en-US"/>
              </w:rPr>
            </m:ctrlPr>
          </m:funcPr>
          <m:fName>
            <m:r>
              <m:rPr>
                <m:sty m:val="p"/>
              </m:rPr>
              <w:rPr>
                <w:rFonts w:ascii="Cambria Math" w:eastAsia="Times New Roman" w:hAnsi="Cambria Math" w:cstheme="majorBidi"/>
                <w:color w:val="000000" w:themeColor="text1"/>
                <w:lang w:val="en-US"/>
              </w:rPr>
              <m:t>sin</m:t>
            </m:r>
          </m:fName>
          <m:e>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2πft</m:t>
                </m:r>
              </m:e>
            </m:d>
          </m:e>
        </m:func>
      </m:oMath>
      <w:r w:rsidR="00790C3D" w:rsidRPr="00BE736D">
        <w:rPr>
          <w:rFonts w:asciiTheme="majorBidi" w:eastAsia="Times New Roman" w:hAnsiTheme="majorBidi" w:cstheme="majorBidi"/>
          <w:color w:val="000000" w:themeColor="text1"/>
          <w:lang w:val="en-US"/>
        </w:rPr>
        <w:t xml:space="preserve">. </w:t>
      </w:r>
      <w:r w:rsidR="009C1AD6" w:rsidRPr="00BE736D">
        <w:rPr>
          <w:rFonts w:asciiTheme="majorBidi" w:eastAsia="Times New Roman" w:hAnsiTheme="majorBidi" w:cstheme="majorBidi"/>
          <w:color w:val="000000" w:themeColor="text1"/>
          <w:lang w:val="en-US"/>
        </w:rPr>
        <w:t xml:space="preserve">At this stage this is basically AM, as </w:t>
      </w:r>
      <w:r w:rsidR="00E226EF" w:rsidRPr="00BE736D">
        <w:rPr>
          <w:rFonts w:asciiTheme="majorBidi" w:eastAsia="Times New Roman" w:hAnsiTheme="majorBidi" w:cstheme="majorBidi"/>
          <w:color w:val="000000" w:themeColor="text1"/>
          <w:lang w:val="en-US"/>
        </w:rPr>
        <w:t>the signal is</w:t>
      </w:r>
      <w:r w:rsidR="009C1AD6" w:rsidRPr="00BE736D">
        <w:rPr>
          <w:rFonts w:asciiTheme="majorBidi" w:eastAsia="Times New Roman" w:hAnsiTheme="majorBidi" w:cstheme="majorBidi"/>
          <w:color w:val="000000" w:themeColor="text1"/>
          <w:lang w:val="en-US"/>
        </w:rPr>
        <w:t xml:space="preserve"> just </w:t>
      </w:r>
      <w:r w:rsidR="00E226EF" w:rsidRPr="00BE736D">
        <w:rPr>
          <w:rFonts w:asciiTheme="majorBidi" w:eastAsia="Times New Roman" w:hAnsiTheme="majorBidi" w:cstheme="majorBidi"/>
          <w:color w:val="000000" w:themeColor="text1"/>
          <w:lang w:val="en-US"/>
        </w:rPr>
        <w:t xml:space="preserve">being </w:t>
      </w:r>
      <w:r w:rsidR="009C1AD6" w:rsidRPr="00BE736D">
        <w:rPr>
          <w:rFonts w:asciiTheme="majorBidi" w:eastAsia="Times New Roman" w:hAnsiTheme="majorBidi" w:cstheme="majorBidi"/>
          <w:color w:val="000000" w:themeColor="text1"/>
          <w:lang w:val="en-US"/>
        </w:rPr>
        <w:t xml:space="preserve">multiplying </w:t>
      </w:r>
      <w:r w:rsidR="00E226EF" w:rsidRPr="00BE736D">
        <w:rPr>
          <w:rFonts w:asciiTheme="majorBidi" w:eastAsia="Times New Roman" w:hAnsiTheme="majorBidi" w:cstheme="majorBidi"/>
          <w:color w:val="000000" w:themeColor="text1"/>
          <w:lang w:val="en-US"/>
        </w:rPr>
        <w:t xml:space="preserve">by </w:t>
      </w:r>
      <w:r w:rsidR="009C1AD6" w:rsidRPr="00BE736D">
        <w:rPr>
          <w:rFonts w:asciiTheme="majorBidi" w:eastAsia="Times New Roman" w:hAnsiTheme="majorBidi" w:cstheme="majorBidi"/>
          <w:color w:val="000000" w:themeColor="text1"/>
          <w:lang w:val="en-US"/>
        </w:rPr>
        <w:t>an envelope</w:t>
      </w:r>
      <w:r w:rsidR="00E226EF" w:rsidRPr="00BE736D">
        <w:rPr>
          <w:rFonts w:asciiTheme="majorBidi" w:eastAsia="Times New Roman" w:hAnsiTheme="majorBidi" w:cstheme="majorBidi"/>
          <w:color w:val="000000" w:themeColor="text1"/>
          <w:lang w:val="en-US"/>
        </w:rPr>
        <w:t xml:space="preserve"> </w:t>
      </w:r>
      <w:r w:rsidR="009C1AD6" w:rsidRPr="00BE736D">
        <w:rPr>
          <w:rFonts w:asciiTheme="majorBidi" w:eastAsia="Times New Roman" w:hAnsiTheme="majorBidi" w:cstheme="majorBidi"/>
          <w:color w:val="000000" w:themeColor="text1"/>
          <w:lang w:val="en-US"/>
        </w:rPr>
        <w:t>(which was phase modulated.)</w:t>
      </w:r>
      <w:r w:rsidR="00820344" w:rsidRPr="00BE736D">
        <w:rPr>
          <w:rFonts w:asciiTheme="majorBidi" w:eastAsia="Times New Roman" w:hAnsiTheme="majorBidi" w:cstheme="majorBidi"/>
          <w:color w:val="000000" w:themeColor="text1"/>
          <w:lang w:val="en-US"/>
        </w:rPr>
        <w:t xml:space="preserve"> These are still on separate wires.</w:t>
      </w:r>
      <w:r w:rsidR="00E418C5" w:rsidRPr="00BE736D">
        <w:rPr>
          <w:rFonts w:asciiTheme="majorBidi" w:eastAsia="Times New Roman" w:hAnsiTheme="majorBidi" w:cstheme="majorBidi"/>
          <w:color w:val="000000" w:themeColor="text1"/>
          <w:lang w:val="en-US"/>
        </w:rPr>
        <w:t xml:space="preserve"> These multiplied signals will have the frequency of the IF, which will be </w:t>
      </w:r>
      <w:r w:rsidR="00B06A02" w:rsidRPr="00BE736D">
        <w:rPr>
          <w:rFonts w:asciiTheme="majorBidi" w:eastAsia="Times New Roman" w:hAnsiTheme="majorBidi" w:cstheme="majorBidi"/>
          <w:color w:val="000000" w:themeColor="text1"/>
          <w:lang w:val="en-US"/>
        </w:rPr>
        <w:t>10-70MHz.</w:t>
      </w:r>
    </w:p>
    <w:p w14:paraId="1A1AAEE0" w14:textId="77777777" w:rsidR="000C2460" w:rsidRPr="00BE736D" w:rsidRDefault="00820344" w:rsidP="00931D3B">
      <w:pPr>
        <w:pStyle w:val="ListParagraph"/>
        <w:numPr>
          <w:ilvl w:val="1"/>
          <w:numId w:val="51"/>
        </w:numPr>
        <w:spacing w:after="0" w:line="240" w:lineRule="auto"/>
        <w:jc w:val="both"/>
        <w:rPr>
          <w:rFonts w:ascii="Cambria Math" w:eastAsia="Times New Roman" w:hAnsi="Cambria Math" w:cstheme="majorBidi"/>
          <w:i/>
          <w:color w:val="000000" w:themeColor="text1"/>
          <w:lang w:val="en-US"/>
        </w:rPr>
      </w:pPr>
      <w:r w:rsidRPr="00BE736D">
        <w:rPr>
          <w:rFonts w:asciiTheme="majorBidi" w:eastAsia="Times New Roman" w:hAnsiTheme="majorBidi" w:cstheme="majorBidi"/>
          <w:b/>
          <w:bCs/>
          <w:iCs/>
          <w:color w:val="000000" w:themeColor="text1"/>
          <w:lang w:val="en-US"/>
        </w:rPr>
        <w:t>Summing:</w:t>
      </w:r>
      <w:r w:rsidR="00806BDB" w:rsidRPr="00BE736D">
        <w:rPr>
          <w:rFonts w:asciiTheme="majorBidi" w:eastAsia="Times New Roman" w:hAnsiTheme="majorBidi" w:cstheme="majorBidi"/>
          <w:b/>
          <w:bCs/>
          <w:iCs/>
          <w:color w:val="000000" w:themeColor="text1"/>
          <w:lang w:val="en-US"/>
        </w:rPr>
        <w:t xml:space="preserve"> </w:t>
      </w:r>
      <w:r w:rsidR="00806BDB" w:rsidRPr="00BE736D">
        <w:rPr>
          <w:rFonts w:asciiTheme="majorBidi" w:eastAsia="Times New Roman" w:hAnsiTheme="majorBidi" w:cstheme="majorBidi"/>
          <w:iCs/>
          <w:color w:val="000000" w:themeColor="text1"/>
          <w:lang w:val="en-US"/>
        </w:rPr>
        <w:t>N</w:t>
      </w:r>
      <w:r w:rsidRPr="00BE736D">
        <w:rPr>
          <w:rFonts w:asciiTheme="majorBidi" w:eastAsia="Times New Roman" w:hAnsiTheme="majorBidi" w:cstheme="majorBidi"/>
          <w:iCs/>
          <w:color w:val="000000" w:themeColor="text1"/>
          <w:lang w:val="en-US"/>
        </w:rPr>
        <w:t>ow the two signals</w:t>
      </w:r>
      <w:r w:rsidR="00806BDB" w:rsidRPr="00BE736D">
        <w:rPr>
          <w:rFonts w:asciiTheme="majorBidi" w:eastAsia="Times New Roman" w:hAnsiTheme="majorBidi" w:cstheme="majorBidi"/>
          <w:iCs/>
          <w:color w:val="000000" w:themeColor="text1"/>
          <w:lang w:val="en-US"/>
        </w:rPr>
        <w:t xml:space="preserve"> are summed</w:t>
      </w:r>
      <w:r w:rsidRPr="00BE736D">
        <w:rPr>
          <w:rFonts w:asciiTheme="majorBidi" w:eastAsia="Times New Roman" w:hAnsiTheme="majorBidi" w:cstheme="majorBidi"/>
          <w:iCs/>
          <w:color w:val="000000" w:themeColor="text1"/>
          <w:lang w:val="en-US"/>
        </w:rPr>
        <w:t xml:space="preserve"> together</w:t>
      </w:r>
      <w:r w:rsidR="000C2460" w:rsidRPr="00BE736D">
        <w:rPr>
          <w:rFonts w:asciiTheme="majorBidi" w:eastAsia="Times New Roman" w:hAnsiTheme="majorBidi" w:cstheme="majorBidi"/>
          <w:iCs/>
          <w:color w:val="000000" w:themeColor="text1"/>
          <w:lang w:val="en-US"/>
        </w:rPr>
        <w:t>,</w:t>
      </w:r>
      <w:r w:rsidRPr="00BE736D">
        <w:rPr>
          <w:rFonts w:asciiTheme="majorBidi" w:eastAsia="Times New Roman" w:hAnsiTheme="majorBidi" w:cstheme="majorBidi"/>
          <w:iCs/>
          <w:color w:val="000000" w:themeColor="text1"/>
          <w:lang w:val="en-US"/>
        </w:rPr>
        <w:t xml:space="preserve"> </w:t>
      </w:r>
      <m:oMath>
        <m:r>
          <w:rPr>
            <w:rFonts w:ascii="Cambria Math" w:eastAsia="Times New Roman" w:hAnsi="Cambria Math" w:cstheme="majorBidi"/>
            <w:color w:val="000000" w:themeColor="text1"/>
            <w:lang w:val="en-US"/>
          </w:rPr>
          <m:t>S</m:t>
        </m:r>
        <m:d>
          <m:dPr>
            <m:ctrlPr>
              <w:rPr>
                <w:rFonts w:ascii="Cambria Math" w:eastAsia="Times New Roman" w:hAnsi="Cambria Math" w:cstheme="majorBidi"/>
                <w:i/>
                <w:iCs/>
                <w:color w:val="000000" w:themeColor="text1"/>
                <w:lang w:val="en-US"/>
              </w:rPr>
            </m:ctrlPr>
          </m:dPr>
          <m:e>
            <m:r>
              <w:rPr>
                <w:rFonts w:ascii="Cambria Math" w:eastAsia="Times New Roman" w:hAnsi="Cambria Math" w:cstheme="majorBidi"/>
                <w:color w:val="000000" w:themeColor="text1"/>
                <w:lang w:val="en-US"/>
              </w:rPr>
              <m:t>t</m:t>
            </m:r>
          </m:e>
        </m:d>
        <m:r>
          <w:rPr>
            <w:rFonts w:ascii="Cambria Math" w:eastAsia="Times New Roman" w:hAnsi="Cambria Math" w:cstheme="majorBidi"/>
            <w:color w:val="000000" w:themeColor="text1"/>
            <w:lang w:val="en-US"/>
          </w:rPr>
          <m:t>=</m:t>
        </m:r>
        <m:sSub>
          <m:sSubPr>
            <m:ctrlPr>
              <w:rPr>
                <w:rFonts w:ascii="Cambria Math" w:eastAsia="Times New Roman" w:hAnsi="Cambria Math" w:cstheme="majorBidi"/>
                <w:i/>
                <w:color w:val="000000" w:themeColor="text1"/>
                <w:lang w:val="en-US"/>
              </w:rPr>
            </m:ctrlPr>
          </m:sSubPr>
          <m:e>
            <m:r>
              <w:rPr>
                <w:rFonts w:ascii="Cambria Math" w:eastAsia="Times New Roman" w:hAnsi="Cambria Math" w:cstheme="majorBidi"/>
                <w:color w:val="000000" w:themeColor="text1"/>
                <w:lang w:val="en-US"/>
              </w:rPr>
              <m:t>V</m:t>
            </m:r>
          </m:e>
          <m:sub>
            <m:r>
              <w:rPr>
                <w:rFonts w:ascii="Cambria Math" w:eastAsia="Times New Roman" w:hAnsi="Cambria Math" w:cstheme="majorBidi"/>
                <w:color w:val="000000" w:themeColor="text1"/>
                <w:lang w:val="en-US"/>
              </w:rPr>
              <m:t>1</m:t>
            </m:r>
          </m:sub>
        </m:sSub>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r>
          <w:rPr>
            <w:rFonts w:ascii="Cambria Math" w:eastAsia="Times New Roman" w:hAnsi="Cambria Math" w:cstheme="majorBidi"/>
            <w:color w:val="000000" w:themeColor="text1"/>
            <w:lang w:val="en-US"/>
          </w:rPr>
          <m:t>+</m:t>
        </m:r>
        <m:sSub>
          <m:sSubPr>
            <m:ctrlPr>
              <w:rPr>
                <w:rFonts w:ascii="Cambria Math" w:eastAsia="Times New Roman" w:hAnsi="Cambria Math" w:cstheme="majorBidi"/>
                <w:i/>
                <w:color w:val="000000" w:themeColor="text1"/>
                <w:lang w:val="en-US"/>
              </w:rPr>
            </m:ctrlPr>
          </m:sSubPr>
          <m:e>
            <m:r>
              <w:rPr>
                <w:rFonts w:ascii="Cambria Math" w:eastAsia="Times New Roman" w:hAnsi="Cambria Math" w:cstheme="majorBidi"/>
                <w:color w:val="000000" w:themeColor="text1"/>
                <w:lang w:val="en-US"/>
              </w:rPr>
              <m:t>V</m:t>
            </m:r>
          </m:e>
          <m:sub>
            <m:r>
              <w:rPr>
                <w:rFonts w:ascii="Cambria Math" w:eastAsia="Times New Roman" w:hAnsi="Cambria Math" w:cstheme="majorBidi"/>
                <w:color w:val="000000" w:themeColor="text1"/>
                <w:lang w:val="en-US"/>
              </w:rPr>
              <m:t>2</m:t>
            </m:r>
          </m:sub>
        </m:sSub>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oMath>
      <w:r w:rsidR="00806BDB" w:rsidRPr="00BE736D">
        <w:rPr>
          <w:rFonts w:asciiTheme="majorBidi" w:eastAsia="Times New Roman" w:hAnsiTheme="majorBidi" w:cstheme="majorBidi"/>
          <w:color w:val="000000" w:themeColor="text1"/>
          <w:lang w:val="en-US"/>
        </w:rPr>
        <w:t xml:space="preserve">. </w:t>
      </w:r>
      <w:r w:rsidR="00E226EF" w:rsidRPr="00BE736D">
        <w:rPr>
          <w:rFonts w:asciiTheme="majorBidi" w:eastAsia="Times New Roman" w:hAnsiTheme="majorBidi" w:cstheme="majorBidi"/>
          <w:color w:val="000000" w:themeColor="text1"/>
          <w:lang w:val="en-US"/>
        </w:rPr>
        <w:t>To see what the ending signal looks like:</w:t>
      </w:r>
      <w:r w:rsidR="000C2460" w:rsidRPr="00BE736D">
        <w:rPr>
          <w:rFonts w:asciiTheme="majorBidi" w:eastAsia="Times New Roman" w:hAnsiTheme="majorBidi" w:cstheme="majorBidi"/>
          <w:color w:val="000000" w:themeColor="text1"/>
          <w:lang w:val="en-US"/>
        </w:rPr>
        <w:t xml:space="preserve"> </w:t>
      </w:r>
    </w:p>
    <w:p w14:paraId="0D129CE1" w14:textId="59010093" w:rsidR="009C1AD6" w:rsidRPr="00BE736D" w:rsidRDefault="00000916" w:rsidP="00931D3B">
      <w:pPr>
        <w:spacing w:after="0" w:line="240" w:lineRule="auto"/>
        <w:ind w:left="1080"/>
        <w:jc w:val="both"/>
        <w:rPr>
          <w:rFonts w:ascii="Cambria Math" w:eastAsia="Times New Roman" w:hAnsi="Cambria Math" w:cstheme="majorBidi"/>
          <w:i/>
          <w:color w:val="000000" w:themeColor="text1"/>
          <w:lang w:val="en-US"/>
        </w:rPr>
      </w:pPr>
      <m:oMathPara>
        <m:oMath>
          <m:r>
            <w:rPr>
              <w:rFonts w:ascii="Cambria Math" w:eastAsia="Times New Roman" w:hAnsi="Cambria Math" w:cstheme="majorBidi"/>
              <w:color w:val="000000" w:themeColor="text1"/>
              <w:lang w:val="en-US"/>
            </w:rPr>
            <m:t>S</m:t>
          </m:r>
          <m:d>
            <m:dPr>
              <m:ctrlPr>
                <w:rPr>
                  <w:rFonts w:ascii="Cambria Math" w:eastAsia="Times New Roman" w:hAnsi="Cambria Math" w:cstheme="majorBidi"/>
                  <w:i/>
                  <w:iCs/>
                  <w:color w:val="000000" w:themeColor="text1"/>
                  <w:lang w:val="en-US"/>
                </w:rPr>
              </m:ctrlPr>
            </m:dPr>
            <m:e>
              <m:r>
                <w:rPr>
                  <w:rFonts w:ascii="Cambria Math" w:eastAsia="Times New Roman" w:hAnsi="Cambria Math" w:cstheme="majorBidi"/>
                  <w:color w:val="000000" w:themeColor="text1"/>
                  <w:lang w:val="en-US"/>
                </w:rPr>
                <m:t>t</m:t>
              </m:r>
            </m:e>
          </m:d>
          <m:r>
            <w:rPr>
              <w:rFonts w:ascii="Cambria Math" w:eastAsia="Times New Roman" w:hAnsi="Cambria Math" w:cstheme="majorBidi"/>
              <w:color w:val="000000" w:themeColor="text1"/>
              <w:lang w:val="en-US"/>
            </w:rPr>
            <m:t>=</m:t>
          </m:r>
          <m:func>
            <m:funcPr>
              <m:ctrlPr>
                <w:rPr>
                  <w:rFonts w:ascii="Cambria Math" w:eastAsia="Times New Roman" w:hAnsi="Cambria Math" w:cstheme="majorBidi"/>
                  <w:i/>
                  <w:color w:val="000000" w:themeColor="text1"/>
                  <w:lang w:val="en-US"/>
                </w:rPr>
              </m:ctrlPr>
            </m:funcPr>
            <m:fName>
              <m:r>
                <m:rPr>
                  <m:sty m:val="p"/>
                </m:rPr>
                <w:rPr>
                  <w:rFonts w:ascii="Cambria Math" w:eastAsia="Times New Roman" w:hAnsi="Cambria Math" w:cstheme="majorBidi"/>
                  <w:color w:val="000000" w:themeColor="text1"/>
                  <w:lang w:val="en-US"/>
                </w:rPr>
                <m:t>cos</m:t>
              </m:r>
            </m:fName>
            <m:e>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2πft</m:t>
                  </m:r>
                </m:e>
              </m:d>
              <m:r>
                <m:rPr>
                  <m:sty m:val="p"/>
                </m:rPr>
                <w:rPr>
                  <w:rFonts w:ascii="Cambria Math" w:eastAsia="Times New Roman" w:hAnsi="Cambria Math" w:cstheme="majorBidi"/>
                  <w:color w:val="000000" w:themeColor="text1"/>
                  <w:lang w:val="en-US"/>
                </w:rPr>
                <m:t>cos</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θ</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e>
              </m:d>
            </m:e>
          </m:func>
          <m:r>
            <w:rPr>
              <w:rFonts w:ascii="Cambria Math" w:eastAsia="Times New Roman" w:hAnsi="Cambria Math" w:cstheme="majorBidi"/>
              <w:color w:val="000000" w:themeColor="text1"/>
              <w:lang w:val="en-US"/>
            </w:rPr>
            <m:t>+</m:t>
          </m:r>
          <m:func>
            <m:funcPr>
              <m:ctrlPr>
                <w:rPr>
                  <w:rFonts w:ascii="Cambria Math" w:eastAsia="Times New Roman" w:hAnsi="Cambria Math" w:cstheme="majorBidi"/>
                  <w:i/>
                  <w:color w:val="000000" w:themeColor="text1"/>
                  <w:lang w:val="en-US"/>
                </w:rPr>
              </m:ctrlPr>
            </m:funcPr>
            <m:fName>
              <m:r>
                <m:rPr>
                  <m:sty m:val="p"/>
                </m:rPr>
                <w:rPr>
                  <w:rFonts w:ascii="Cambria Math" w:eastAsia="Times New Roman" w:hAnsi="Cambria Math" w:cstheme="majorBidi"/>
                  <w:color w:val="000000" w:themeColor="text1"/>
                  <w:lang w:val="en-US"/>
                </w:rPr>
                <m:t>sin</m:t>
              </m:r>
            </m:fName>
            <m:e>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2πft</m:t>
                  </m:r>
                </m:e>
              </m:d>
            </m:e>
          </m:func>
          <m:r>
            <m:rPr>
              <m:sty m:val="p"/>
            </m:rPr>
            <w:rPr>
              <w:rFonts w:ascii="Cambria Math" w:eastAsia="Times New Roman" w:hAnsi="Cambria Math" w:cstheme="majorBidi"/>
              <w:color w:val="000000" w:themeColor="text1"/>
              <w:lang w:val="en-US"/>
            </w:rPr>
            <m:t>sin</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θ</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e>
          </m:d>
        </m:oMath>
      </m:oMathPara>
    </w:p>
    <w:p w14:paraId="5262AEE9" w14:textId="475E5EB8" w:rsidR="00E4093F" w:rsidRPr="00BE736D" w:rsidRDefault="00000916" w:rsidP="00931D3B">
      <w:pPr>
        <w:spacing w:after="0" w:line="240" w:lineRule="auto"/>
        <w:ind w:left="1080"/>
        <w:jc w:val="both"/>
        <w:rPr>
          <w:rFonts w:ascii="Cambria Math" w:eastAsia="Times New Roman" w:hAnsi="Cambria Math" w:cstheme="majorBidi"/>
          <w:i/>
          <w:color w:val="000000" w:themeColor="text1"/>
          <w:lang w:val="en-US"/>
        </w:rPr>
      </w:pPr>
      <m:oMathPara>
        <m:oMath>
          <m:func>
            <m:funcPr>
              <m:ctrlPr>
                <w:rPr>
                  <w:rFonts w:ascii="Cambria Math" w:eastAsia="Times New Roman" w:hAnsi="Cambria Math" w:cstheme="majorBidi"/>
                  <w:color w:val="000000" w:themeColor="text1"/>
                  <w:lang w:val="en-US"/>
                </w:rPr>
              </m:ctrlPr>
            </m:funcPr>
            <m:fName>
              <m:r>
                <m:rPr>
                  <m:sty m:val="p"/>
                </m:rPr>
                <w:rPr>
                  <w:rFonts w:ascii="Cambria Math" w:eastAsia="Times New Roman" w:hAnsi="Cambria Math" w:cstheme="majorBidi"/>
                  <w:color w:val="000000" w:themeColor="text1"/>
                  <w:lang w:val="en-US"/>
                </w:rPr>
                <m:t>cos</m:t>
              </m:r>
            </m:fName>
            <m:e>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A-B</m:t>
                  </m:r>
                </m:e>
              </m:d>
            </m:e>
          </m:func>
          <m:r>
            <w:rPr>
              <w:rFonts w:ascii="Cambria Math" w:eastAsia="Times New Roman" w:hAnsi="Cambria Math" w:cstheme="majorBidi"/>
              <w:color w:val="000000" w:themeColor="text1"/>
              <w:lang w:val="en-US"/>
            </w:rPr>
            <m:t>=</m:t>
          </m:r>
          <m:func>
            <m:funcPr>
              <m:ctrlPr>
                <w:rPr>
                  <w:rFonts w:ascii="Cambria Math" w:eastAsia="Times New Roman" w:hAnsi="Cambria Math" w:cstheme="majorBidi"/>
                  <w:color w:val="000000" w:themeColor="text1"/>
                  <w:lang w:val="en-US"/>
                </w:rPr>
              </m:ctrlPr>
            </m:funcPr>
            <m:fName>
              <m:r>
                <m:rPr>
                  <m:sty m:val="p"/>
                </m:rPr>
                <w:rPr>
                  <w:rFonts w:ascii="Cambria Math" w:eastAsia="Times New Roman" w:hAnsi="Cambria Math" w:cstheme="majorBidi"/>
                  <w:color w:val="000000" w:themeColor="text1"/>
                  <w:lang w:val="en-US"/>
                </w:rPr>
                <m:t>cos</m:t>
              </m:r>
            </m:fName>
            <m:e>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A</m:t>
                  </m:r>
                </m:e>
              </m:d>
            </m:e>
          </m:func>
          <m:func>
            <m:funcPr>
              <m:ctrlPr>
                <w:rPr>
                  <w:rFonts w:ascii="Cambria Math" w:eastAsia="Times New Roman" w:hAnsi="Cambria Math" w:cstheme="majorBidi"/>
                  <w:color w:val="000000" w:themeColor="text1"/>
                  <w:lang w:val="en-US"/>
                </w:rPr>
              </m:ctrlPr>
            </m:funcPr>
            <m:fName>
              <m:r>
                <m:rPr>
                  <m:sty m:val="p"/>
                </m:rPr>
                <w:rPr>
                  <w:rFonts w:ascii="Cambria Math" w:eastAsia="Times New Roman" w:hAnsi="Cambria Math" w:cstheme="majorBidi"/>
                  <w:color w:val="000000" w:themeColor="text1"/>
                  <w:lang w:val="en-US"/>
                </w:rPr>
                <m:t>cos</m:t>
              </m:r>
            </m:fName>
            <m:e>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B</m:t>
                  </m:r>
                </m:e>
              </m:d>
            </m:e>
          </m:func>
          <m:r>
            <w:rPr>
              <w:rFonts w:ascii="Cambria Math" w:eastAsia="Times New Roman" w:hAnsi="Cambria Math" w:cstheme="majorBidi"/>
              <w:color w:val="000000" w:themeColor="text1"/>
              <w:lang w:val="en-US"/>
            </w:rPr>
            <m:t>-</m:t>
          </m:r>
          <m:func>
            <m:funcPr>
              <m:ctrlPr>
                <w:rPr>
                  <w:rFonts w:ascii="Cambria Math" w:eastAsia="Times New Roman" w:hAnsi="Cambria Math" w:cstheme="majorBidi"/>
                  <w:color w:val="000000" w:themeColor="text1"/>
                  <w:lang w:val="en-US"/>
                </w:rPr>
              </m:ctrlPr>
            </m:funcPr>
            <m:fName>
              <m:r>
                <m:rPr>
                  <m:sty m:val="p"/>
                </m:rPr>
                <w:rPr>
                  <w:rFonts w:ascii="Cambria Math" w:eastAsia="Times New Roman" w:hAnsi="Cambria Math" w:cstheme="majorBidi"/>
                  <w:color w:val="000000" w:themeColor="text1"/>
                  <w:lang w:val="en-US"/>
                </w:rPr>
                <m:t>sin</m:t>
              </m:r>
              <m:ctrlPr>
                <w:rPr>
                  <w:rFonts w:ascii="Cambria Math" w:eastAsia="Times New Roman" w:hAnsi="Cambria Math" w:cstheme="majorBidi"/>
                  <w:i/>
                  <w:color w:val="000000" w:themeColor="text1"/>
                  <w:lang w:val="en-US"/>
                </w:rPr>
              </m:ctrlPr>
            </m:fName>
            <m:e>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A</m:t>
                  </m:r>
                </m:e>
              </m:d>
            </m:e>
          </m:func>
          <m:r>
            <m:rPr>
              <m:sty m:val="p"/>
            </m:rPr>
            <w:rPr>
              <w:rFonts w:ascii="Cambria Math" w:eastAsia="Times New Roman" w:hAnsi="Cambria Math" w:cstheme="majorBidi"/>
              <w:color w:val="000000" w:themeColor="text1"/>
              <w:lang w:val="en-US"/>
            </w:rPr>
            <m:t>sin⁡</m:t>
          </m:r>
          <m:r>
            <w:rPr>
              <w:rFonts w:ascii="Cambria Math" w:eastAsia="Times New Roman" w:hAnsi="Cambria Math" w:cstheme="majorBidi"/>
              <w:color w:val="000000" w:themeColor="text1"/>
              <w:lang w:val="en-US"/>
            </w:rPr>
            <m:t>(B)</m:t>
          </m:r>
        </m:oMath>
      </m:oMathPara>
    </w:p>
    <w:p w14:paraId="62F8C5BA" w14:textId="7B707836" w:rsidR="00B109DA" w:rsidRPr="00BE736D" w:rsidRDefault="00000916" w:rsidP="00931D3B">
      <w:pPr>
        <w:spacing w:after="0" w:line="240" w:lineRule="auto"/>
        <w:ind w:left="1080"/>
        <w:jc w:val="both"/>
        <w:rPr>
          <w:rFonts w:ascii="Cambria Math" w:eastAsia="Times New Roman" w:hAnsi="Cambria Math" w:cstheme="majorBidi"/>
          <w:i/>
          <w:iCs/>
          <w:color w:val="000000" w:themeColor="text1"/>
          <w:lang w:val="en-US"/>
        </w:rPr>
      </w:pPr>
      <m:oMathPara>
        <m:oMath>
          <m:r>
            <w:rPr>
              <w:rFonts w:ascii="Cambria Math" w:eastAsia="Times New Roman" w:hAnsi="Cambria Math" w:cstheme="majorBidi"/>
              <w:color w:val="000000" w:themeColor="text1"/>
              <w:lang w:val="en-US"/>
            </w:rPr>
            <m:t>S</m:t>
          </m:r>
          <m:d>
            <m:dPr>
              <m:ctrlPr>
                <w:rPr>
                  <w:rFonts w:ascii="Cambria Math" w:eastAsia="Times New Roman" w:hAnsi="Cambria Math" w:cstheme="majorBidi"/>
                  <w:i/>
                  <w:iCs/>
                  <w:color w:val="000000" w:themeColor="text1"/>
                  <w:lang w:val="en-US"/>
                </w:rPr>
              </m:ctrlPr>
            </m:dPr>
            <m:e>
              <m:r>
                <w:rPr>
                  <w:rFonts w:ascii="Cambria Math" w:eastAsia="Times New Roman" w:hAnsi="Cambria Math" w:cstheme="majorBidi"/>
                  <w:color w:val="000000" w:themeColor="text1"/>
                  <w:lang w:val="en-US"/>
                </w:rPr>
                <m:t>t</m:t>
              </m:r>
            </m:e>
          </m:d>
          <m:r>
            <w:rPr>
              <w:rFonts w:ascii="Cambria Math" w:eastAsia="Times New Roman" w:hAnsi="Cambria Math" w:cstheme="majorBidi"/>
              <w:color w:val="000000" w:themeColor="text1"/>
              <w:lang w:val="en-US"/>
            </w:rPr>
            <m:t>=</m:t>
          </m:r>
          <m:func>
            <m:funcPr>
              <m:ctrlPr>
                <w:rPr>
                  <w:rFonts w:ascii="Cambria Math" w:eastAsia="Times New Roman" w:hAnsi="Cambria Math" w:cstheme="majorBidi"/>
                  <w:i/>
                  <w:iCs/>
                  <w:color w:val="000000" w:themeColor="text1"/>
                  <w:lang w:val="en-US"/>
                </w:rPr>
              </m:ctrlPr>
            </m:funcPr>
            <m:fName>
              <m:r>
                <m:rPr>
                  <m:sty m:val="p"/>
                </m:rPr>
                <w:rPr>
                  <w:rFonts w:ascii="Cambria Math" w:eastAsia="Times New Roman" w:hAnsi="Cambria Math" w:cstheme="majorBidi"/>
                  <w:color w:val="000000" w:themeColor="text1"/>
                  <w:lang w:val="en-US"/>
                </w:rPr>
                <m:t>cos</m:t>
              </m:r>
            </m:fName>
            <m:e>
              <m:d>
                <m:dPr>
                  <m:ctrlPr>
                    <w:rPr>
                      <w:rFonts w:ascii="Cambria Math" w:eastAsia="Times New Roman" w:hAnsi="Cambria Math" w:cstheme="majorBidi"/>
                      <w:i/>
                      <w:iCs/>
                      <w:color w:val="000000" w:themeColor="text1"/>
                      <w:lang w:val="en-US"/>
                    </w:rPr>
                  </m:ctrlPr>
                </m:dPr>
                <m:e>
                  <m:r>
                    <w:rPr>
                      <w:rFonts w:ascii="Cambria Math" w:eastAsia="Times New Roman" w:hAnsi="Cambria Math" w:cstheme="majorBidi"/>
                      <w:color w:val="000000" w:themeColor="text1"/>
                      <w:lang w:val="en-US"/>
                    </w:rPr>
                    <m:t>2πft-θ</m:t>
                  </m:r>
                  <m:d>
                    <m:dPr>
                      <m:ctrlPr>
                        <w:rPr>
                          <w:rFonts w:ascii="Cambria Math" w:eastAsia="Times New Roman" w:hAnsi="Cambria Math" w:cstheme="majorBidi"/>
                          <w:i/>
                          <w:color w:val="000000" w:themeColor="text1"/>
                          <w:lang w:val="en-US"/>
                        </w:rPr>
                      </m:ctrlPr>
                    </m:dPr>
                    <m:e>
                      <m:r>
                        <w:rPr>
                          <w:rFonts w:ascii="Cambria Math" w:eastAsia="Times New Roman" w:hAnsi="Cambria Math" w:cstheme="majorBidi"/>
                          <w:color w:val="000000" w:themeColor="text1"/>
                          <w:lang w:val="en-US"/>
                        </w:rPr>
                        <m:t>t</m:t>
                      </m:r>
                    </m:e>
                  </m:d>
                  <m:ctrlPr>
                    <w:rPr>
                      <w:rFonts w:ascii="Cambria Math" w:eastAsia="Times New Roman" w:hAnsi="Cambria Math" w:cstheme="majorBidi"/>
                      <w:i/>
                      <w:color w:val="000000" w:themeColor="text1"/>
                      <w:lang w:val="en-US"/>
                    </w:rPr>
                  </m:ctrlPr>
                </m:e>
              </m:d>
            </m:e>
          </m:func>
        </m:oMath>
      </m:oMathPara>
    </w:p>
    <w:p w14:paraId="50747E2F" w14:textId="19CBD3E7" w:rsidR="000D1302" w:rsidRPr="00BE736D" w:rsidRDefault="00AF79FE" w:rsidP="00931D3B">
      <w:pPr>
        <w:pStyle w:val="ListParagraph"/>
        <w:spacing w:after="0" w:line="240" w:lineRule="auto"/>
        <w:ind w:left="1440"/>
        <w:jc w:val="both"/>
        <w:rPr>
          <w:rFonts w:ascii="Cambria Math" w:eastAsia="Times New Roman" w:hAnsi="Cambria Math" w:cstheme="majorBidi"/>
          <w:color w:val="000000" w:themeColor="text1"/>
          <w:lang w:val="en-US"/>
        </w:rPr>
      </w:pPr>
      <w:r w:rsidRPr="00BE736D">
        <w:rPr>
          <w:rFonts w:ascii="Cambria Math" w:eastAsia="Times New Roman" w:hAnsi="Cambria Math" w:cstheme="majorBidi"/>
          <w:color w:val="000000" w:themeColor="text1"/>
          <w:lang w:val="en-US"/>
        </w:rPr>
        <w:t xml:space="preserve">As one can </w:t>
      </w:r>
      <w:r w:rsidR="0030062D" w:rsidRPr="00BE736D">
        <w:rPr>
          <w:rFonts w:ascii="Cambria Math" w:eastAsia="Times New Roman" w:hAnsi="Cambria Math" w:cstheme="majorBidi"/>
          <w:color w:val="000000" w:themeColor="text1"/>
          <w:lang w:val="en-US"/>
        </w:rPr>
        <w:t>deduct</w:t>
      </w:r>
      <w:r w:rsidRPr="00BE736D">
        <w:rPr>
          <w:rFonts w:ascii="Cambria Math" w:eastAsia="Times New Roman" w:hAnsi="Cambria Math" w:cstheme="majorBidi"/>
          <w:color w:val="000000" w:themeColor="text1"/>
          <w:lang w:val="en-US"/>
        </w:rPr>
        <w:t xml:space="preserve"> from the final equation, this signal </w:t>
      </w:r>
      <w:r w:rsidR="00D00472" w:rsidRPr="00BE736D">
        <w:rPr>
          <w:rFonts w:ascii="Cambria Math" w:eastAsia="Times New Roman" w:hAnsi="Cambria Math" w:cstheme="majorBidi"/>
          <w:color w:val="000000" w:themeColor="text1"/>
          <w:lang w:val="en-US"/>
        </w:rPr>
        <w:t xml:space="preserve">is a form of phase modulation, since the only changing </w:t>
      </w:r>
      <w:r w:rsidR="00C2187E" w:rsidRPr="00BE736D">
        <w:rPr>
          <w:rFonts w:ascii="Cambria Math" w:eastAsia="Times New Roman" w:hAnsi="Cambria Math" w:cstheme="majorBidi"/>
          <w:color w:val="000000" w:themeColor="text1"/>
          <w:lang w:val="en-US"/>
        </w:rPr>
        <w:t>variable in this signal is the phase. However, since</w:t>
      </w:r>
      <w:r w:rsidR="00216D75" w:rsidRPr="00BE736D">
        <w:rPr>
          <w:rFonts w:ascii="Cambria Math" w:eastAsia="Times New Roman" w:hAnsi="Cambria Math" w:cstheme="majorBidi"/>
          <w:color w:val="000000" w:themeColor="text1"/>
          <w:lang w:val="en-US"/>
        </w:rPr>
        <w:t xml:space="preserve"> the signal was </w:t>
      </w:r>
      <w:r w:rsidR="00C2187E" w:rsidRPr="00BE736D">
        <w:rPr>
          <w:rFonts w:ascii="Cambria Math" w:eastAsia="Times New Roman" w:hAnsi="Cambria Math" w:cstheme="majorBidi"/>
          <w:color w:val="000000" w:themeColor="text1"/>
          <w:lang w:val="en-US"/>
        </w:rPr>
        <w:t>integrated, the signal can be considered a type of FM as well, therefore this type of modulation is said to be a hybrid of both modulation techniques.</w:t>
      </w:r>
    </w:p>
    <w:p w14:paraId="5AB85B74" w14:textId="78E32EAF" w:rsidR="008B0C15" w:rsidRDefault="00AC1750" w:rsidP="009E3D77">
      <w:pPr>
        <w:pStyle w:val="ListParagraph"/>
        <w:numPr>
          <w:ilvl w:val="0"/>
          <w:numId w:val="53"/>
        </w:numPr>
        <w:spacing w:after="0"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 xml:space="preserve">Realized Implementation: </w:t>
      </w:r>
      <w:r w:rsidRPr="00BE736D">
        <w:rPr>
          <w:rFonts w:asciiTheme="majorBidi" w:eastAsia="Times New Roman" w:hAnsiTheme="majorBidi" w:cstheme="majorBidi"/>
          <w:color w:val="000000" w:themeColor="text1"/>
          <w:lang w:val="en-US"/>
        </w:rPr>
        <w:t>The following is the plan to actualize this idea</w:t>
      </w:r>
      <w:r w:rsidR="009E3D77">
        <w:rPr>
          <w:rFonts w:asciiTheme="majorBidi" w:eastAsia="Times New Roman" w:hAnsiTheme="majorBidi" w:cstheme="majorBidi"/>
          <w:color w:val="000000" w:themeColor="text1"/>
          <w:lang w:val="en-US"/>
        </w:rPr>
        <w:t xml:space="preserve">. </w:t>
      </w:r>
      <w:r w:rsidR="00660447" w:rsidRPr="009E3D77">
        <w:rPr>
          <w:rFonts w:asciiTheme="majorBidi" w:eastAsia="Times New Roman" w:hAnsiTheme="majorBidi" w:cstheme="majorBidi"/>
          <w:color w:val="000000" w:themeColor="text1"/>
        </w:rPr>
        <w:t>The quantization and sampling, band shaping, integration, formation of I(t) and Q(t)</w:t>
      </w:r>
      <w:r w:rsidR="009E3D77" w:rsidRPr="009E3D77">
        <w:rPr>
          <w:rFonts w:asciiTheme="majorBidi" w:eastAsia="Times New Roman" w:hAnsiTheme="majorBidi" w:cstheme="majorBidi"/>
          <w:color w:val="000000" w:themeColor="text1"/>
        </w:rPr>
        <w:t>,</w:t>
      </w:r>
      <w:r w:rsidR="00660447" w:rsidRPr="009E3D77">
        <w:rPr>
          <w:rFonts w:asciiTheme="majorBidi" w:eastAsia="Times New Roman" w:hAnsiTheme="majorBidi" w:cstheme="majorBidi"/>
          <w:color w:val="000000" w:themeColor="text1"/>
        </w:rPr>
        <w:t xml:space="preserve"> AM </w:t>
      </w:r>
      <w:r w:rsidR="009E3D77" w:rsidRPr="009E3D77">
        <w:rPr>
          <w:rFonts w:asciiTheme="majorBidi" w:eastAsia="Times New Roman" w:hAnsiTheme="majorBidi" w:cstheme="majorBidi"/>
          <w:color w:val="000000" w:themeColor="text1"/>
        </w:rPr>
        <w:t xml:space="preserve">and summing </w:t>
      </w:r>
      <w:r w:rsidR="00660447" w:rsidRPr="009E3D77">
        <w:rPr>
          <w:rFonts w:asciiTheme="majorBidi" w:eastAsia="Times New Roman" w:hAnsiTheme="majorBidi" w:cstheme="majorBidi"/>
          <w:color w:val="000000" w:themeColor="text1"/>
        </w:rPr>
        <w:t xml:space="preserve">stages will all be done by the </w:t>
      </w:r>
      <w:r w:rsidR="00660447" w:rsidRPr="009E3D77">
        <w:rPr>
          <w:rFonts w:asciiTheme="majorBidi" w:eastAsia="Times New Roman" w:hAnsiTheme="majorBidi" w:cstheme="majorBidi"/>
          <w:b/>
          <w:bCs/>
          <w:color w:val="000000" w:themeColor="text1"/>
        </w:rPr>
        <w:t>Intel Cyclone IV</w:t>
      </w:r>
      <w:r w:rsidR="00660447" w:rsidRPr="009E3D77">
        <w:rPr>
          <w:rFonts w:asciiTheme="majorBidi" w:eastAsia="Times New Roman" w:hAnsiTheme="majorBidi" w:cstheme="majorBidi"/>
          <w:color w:val="000000" w:themeColor="text1"/>
        </w:rPr>
        <w:t xml:space="preserve"> FGPA development board (or the </w:t>
      </w:r>
      <w:r w:rsidR="00660447" w:rsidRPr="009E3D77">
        <w:rPr>
          <w:rFonts w:asciiTheme="majorBidi" w:eastAsia="Times New Roman" w:hAnsiTheme="majorBidi" w:cstheme="majorBidi"/>
          <w:b/>
          <w:bCs/>
          <w:color w:val="000000" w:themeColor="text1"/>
        </w:rPr>
        <w:t>AMD Artix 7</w:t>
      </w:r>
      <w:r w:rsidR="00660447" w:rsidRPr="009E3D77">
        <w:rPr>
          <w:rFonts w:asciiTheme="majorBidi" w:eastAsia="Times New Roman" w:hAnsiTheme="majorBidi" w:cstheme="majorBidi"/>
          <w:color w:val="000000" w:themeColor="text1"/>
        </w:rPr>
        <w:t xml:space="preserve"> dev board if </w:t>
      </w:r>
      <w:r w:rsidR="00D447CC" w:rsidRPr="009E3D77">
        <w:rPr>
          <w:rFonts w:asciiTheme="majorBidi" w:eastAsia="Times New Roman" w:hAnsiTheme="majorBidi" w:cstheme="majorBidi"/>
          <w:color w:val="000000" w:themeColor="text1"/>
        </w:rPr>
        <w:t xml:space="preserve">another FPGA is needed). The FPGA do all math using math function, since these two dev boards don’t have enough memory for a giant math LUT, </w:t>
      </w:r>
      <w:r w:rsidR="006341B5" w:rsidRPr="009E3D77">
        <w:rPr>
          <w:rFonts w:asciiTheme="majorBidi" w:eastAsia="Times New Roman" w:hAnsiTheme="majorBidi" w:cstheme="majorBidi"/>
          <w:color w:val="000000" w:themeColor="text1"/>
        </w:rPr>
        <w:t xml:space="preserve">however does have enough LUTS and DSP slices for math. The input to the FPGAs will be 1’s and 0’s from </w:t>
      </w:r>
      <w:r w:rsidR="005A0334" w:rsidRPr="009E3D77">
        <w:rPr>
          <w:rFonts w:asciiTheme="majorBidi" w:eastAsia="Times New Roman" w:hAnsiTheme="majorBidi" w:cstheme="majorBidi"/>
          <w:color w:val="000000" w:themeColor="text1"/>
        </w:rPr>
        <w:t>the MCU, and the output from the FPGAs will be 10 bits in parallel to the 10 bit DAC</w:t>
      </w:r>
      <w:r w:rsidR="00D447CC" w:rsidRPr="009E3D77">
        <w:rPr>
          <w:rFonts w:asciiTheme="majorBidi" w:eastAsia="Times New Roman" w:hAnsiTheme="majorBidi" w:cstheme="majorBidi"/>
          <w:color w:val="000000" w:themeColor="text1"/>
        </w:rPr>
        <w:t xml:space="preserve"> </w:t>
      </w:r>
      <w:r w:rsidR="00375107" w:rsidRPr="009E3D77">
        <w:rPr>
          <w:rFonts w:asciiTheme="majorBidi" w:eastAsia="Times New Roman" w:hAnsiTheme="majorBidi" w:cstheme="majorBidi"/>
          <w:b/>
          <w:bCs/>
          <w:color w:val="000000" w:themeColor="text1"/>
          <w:lang w:val="en-US"/>
        </w:rPr>
        <w:t xml:space="preserve">THS8136. </w:t>
      </w:r>
      <w:r w:rsidR="00375107" w:rsidRPr="009E3D77">
        <w:rPr>
          <w:rFonts w:asciiTheme="majorBidi" w:eastAsia="Times New Roman" w:hAnsiTheme="majorBidi" w:cstheme="majorBidi"/>
          <w:color w:val="000000" w:themeColor="text1"/>
          <w:lang w:val="en-US"/>
        </w:rPr>
        <w:t>Th</w:t>
      </w:r>
      <w:r w:rsidR="009E3D77" w:rsidRPr="009E3D77">
        <w:rPr>
          <w:rFonts w:asciiTheme="majorBidi" w:eastAsia="Times New Roman" w:hAnsiTheme="majorBidi" w:cstheme="majorBidi"/>
          <w:color w:val="000000" w:themeColor="text1"/>
          <w:lang w:val="en-US"/>
        </w:rPr>
        <w:t>e IC has 3 DACs</w:t>
      </w:r>
      <w:r w:rsidR="00375107" w:rsidRPr="009E3D77">
        <w:rPr>
          <w:rFonts w:asciiTheme="majorBidi" w:eastAsia="Times New Roman" w:hAnsiTheme="majorBidi" w:cstheme="majorBidi"/>
          <w:color w:val="000000" w:themeColor="text1"/>
          <w:lang w:val="en-US"/>
        </w:rPr>
        <w:t xml:space="preserve">, so in the future if a higher </w:t>
      </w:r>
      <w:r w:rsidR="00E45D34" w:rsidRPr="009E3D77">
        <w:rPr>
          <w:rFonts w:asciiTheme="majorBidi" w:eastAsia="Times New Roman" w:hAnsiTheme="majorBidi" w:cstheme="majorBidi"/>
          <w:color w:val="000000" w:themeColor="text1"/>
          <w:lang w:val="en-US"/>
        </w:rPr>
        <w:t xml:space="preserve">sample rate is desired, it can do it in parallel (with very precise tuning.) </w:t>
      </w:r>
    </w:p>
    <w:p w14:paraId="4144B0AA" w14:textId="77777777" w:rsidR="00EC7248" w:rsidRPr="00EC7248" w:rsidRDefault="00EC7248" w:rsidP="00EC7248">
      <w:pPr>
        <w:spacing w:after="0" w:line="240" w:lineRule="auto"/>
        <w:ind w:left="360"/>
        <w:jc w:val="both"/>
        <w:rPr>
          <w:rFonts w:asciiTheme="majorBidi" w:eastAsia="Times New Roman" w:hAnsiTheme="majorBidi" w:cstheme="majorBidi"/>
          <w:color w:val="000000" w:themeColor="text1"/>
          <w:lang w:val="en-US"/>
        </w:rPr>
      </w:pPr>
    </w:p>
    <w:p w14:paraId="12704AD3" w14:textId="6947F39D" w:rsidR="008D4FD8" w:rsidRPr="00BE736D" w:rsidRDefault="00A95E88" w:rsidP="1D7E8C56">
      <w:pPr>
        <w:spacing w:after="0" w:line="240" w:lineRule="auto"/>
        <w:ind w:firstLine="720"/>
        <w:jc w:val="both"/>
        <w:rPr>
          <w:rFonts w:asciiTheme="majorBidi" w:eastAsia="Times New Roman" w:hAnsiTheme="majorBidi" w:cstheme="majorBidi"/>
          <w:color w:val="000000" w:themeColor="text1"/>
          <w:lang w:val="en-US"/>
        </w:rPr>
      </w:pPr>
      <w:r w:rsidRPr="1D7E8C56">
        <w:rPr>
          <w:rFonts w:asciiTheme="majorBidi" w:eastAsia="Times New Roman" w:hAnsiTheme="majorBidi" w:cstheme="majorBidi"/>
          <w:color w:val="000000" w:themeColor="text1"/>
          <w:lang w:val="en-US"/>
        </w:rPr>
        <w:t xml:space="preserve">As shown, the conversion, modulation, and encoding will happen all at the same time in the FPGA, and the DAC will output the signal as an analog signal. </w:t>
      </w:r>
      <w:r w:rsidR="0040496B" w:rsidRPr="1D7E8C56">
        <w:rPr>
          <w:rFonts w:asciiTheme="majorBidi" w:eastAsia="Times New Roman" w:hAnsiTheme="majorBidi" w:cstheme="majorBidi"/>
          <w:color w:val="000000" w:themeColor="text1"/>
          <w:lang w:val="en-US"/>
        </w:rPr>
        <w:t xml:space="preserve">A higher frequency IF signal will make the later RF stages easier, but will make the FPGA have to work faster, and the DAC as well, which might cause timing problems in the future, and make the signal </w:t>
      </w:r>
      <w:r w:rsidR="00F779E9" w:rsidRPr="1D7E8C56">
        <w:rPr>
          <w:rFonts w:asciiTheme="majorBidi" w:eastAsia="Times New Roman" w:hAnsiTheme="majorBidi" w:cstheme="majorBidi"/>
          <w:color w:val="000000" w:themeColor="text1"/>
          <w:lang w:val="en-US"/>
        </w:rPr>
        <w:t>act closer to RF signals, causing potential mismatches, ringing, loss, etc. For initial breadboard testing, the DAC will have its own custom designed surface mount to through hole converter, since the DAC is surface mount only</w:t>
      </w:r>
      <w:r w:rsidR="008B0C15" w:rsidRPr="1D7E8C56">
        <w:rPr>
          <w:rFonts w:asciiTheme="majorBidi" w:eastAsia="Times New Roman" w:hAnsiTheme="majorBidi" w:cstheme="majorBidi"/>
          <w:color w:val="000000" w:themeColor="text1"/>
          <w:lang w:val="en-US"/>
        </w:rPr>
        <w:t>. All wires will be stripped to the bare minimum, and decoupling capacitors, and required resistors will be added.</w:t>
      </w:r>
    </w:p>
    <w:p w14:paraId="0D26AB4D" w14:textId="68096418" w:rsidR="003914FE" w:rsidRPr="00BE736D" w:rsidRDefault="003914FE" w:rsidP="003914FE">
      <w:pPr>
        <w:pStyle w:val="Heading4"/>
        <w:spacing w:line="240" w:lineRule="auto"/>
        <w:jc w:val="both"/>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Second Stage: Low-Pass Filter</w:t>
      </w:r>
    </w:p>
    <w:p w14:paraId="1E434AB5" w14:textId="6310CB35" w:rsidR="003914FE" w:rsidRPr="00BE736D" w:rsidRDefault="003914FE" w:rsidP="003914FE">
      <w:pPr>
        <w:rPr>
          <w:rFonts w:asciiTheme="majorBidi" w:hAnsiTheme="majorBidi" w:cstheme="majorBidi"/>
          <w:color w:val="000000" w:themeColor="text1"/>
        </w:rPr>
      </w:pPr>
      <w:r w:rsidRPr="00BE736D">
        <w:rPr>
          <w:color w:val="000000" w:themeColor="text1"/>
        </w:rPr>
        <w:tab/>
      </w:r>
      <w:r w:rsidRPr="00BE736D">
        <w:rPr>
          <w:rFonts w:asciiTheme="majorBidi" w:hAnsiTheme="majorBidi" w:cstheme="majorBidi"/>
          <w:color w:val="000000" w:themeColor="text1"/>
        </w:rPr>
        <w:t xml:space="preserve">A low pass filter must be made after the DAC output, since </w:t>
      </w:r>
      <w:r w:rsidR="00947D85" w:rsidRPr="00BE736D">
        <w:rPr>
          <w:rFonts w:asciiTheme="majorBidi" w:hAnsiTheme="majorBidi" w:cstheme="majorBidi"/>
          <w:color w:val="000000" w:themeColor="text1"/>
        </w:rPr>
        <w:t>for every DAC output there are spurious images that are formed</w:t>
      </w:r>
      <w:r w:rsidR="006A07F4" w:rsidRPr="00BE736D">
        <w:rPr>
          <w:rFonts w:asciiTheme="majorBidi" w:hAnsiTheme="majorBidi" w:cstheme="majorBidi"/>
          <w:color w:val="000000" w:themeColor="text1"/>
        </w:rPr>
        <w:t>, with their frequencies given by the following equation:</w:t>
      </w:r>
    </w:p>
    <w:p w14:paraId="30380E0F" w14:textId="72859CF6" w:rsidR="006A07F4" w:rsidRPr="00BE736D" w:rsidRDefault="00000916" w:rsidP="003914FE">
      <w:pPr>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spur</m:t>
              </m:r>
            </m:sub>
          </m:sSub>
          <m:r>
            <w:rPr>
              <w:rFonts w:ascii="Cambria Math" w:hAnsi="Cambria Math" w:cstheme="majorBidi"/>
              <w:color w:val="000000" w:themeColor="text1"/>
            </w:rPr>
            <m:t>=n</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s</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out</m:t>
              </m:r>
            </m:sub>
          </m:sSub>
        </m:oMath>
      </m:oMathPara>
    </w:p>
    <w:p w14:paraId="14ACB921" w14:textId="77777777" w:rsidR="008C73E3" w:rsidRPr="00BE736D" w:rsidRDefault="006A07F4" w:rsidP="1D7E8C56">
      <w:pPr>
        <w:spacing w:after="0" w:line="240" w:lineRule="auto"/>
        <w:jc w:val="both"/>
        <w:rPr>
          <w:rFonts w:asciiTheme="majorBidi" w:eastAsia="Times New Roman" w:hAnsiTheme="majorBidi" w:cstheme="majorBidi"/>
          <w:color w:val="000000" w:themeColor="text1"/>
          <w:lang w:val="en-US"/>
        </w:rPr>
      </w:pPr>
      <w:r w:rsidRPr="1D7E8C56">
        <w:rPr>
          <w:rFonts w:asciiTheme="majorBidi" w:eastAsia="Times New Roman" w:hAnsiTheme="majorBidi" w:cstheme="majorBidi"/>
          <w:color w:val="000000" w:themeColor="text1"/>
          <w:lang w:val="en-US"/>
        </w:rPr>
        <w:t xml:space="preserve">Where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spur</m:t>
            </m:r>
          </m:sub>
        </m:sSub>
      </m:oMath>
      <w:r w:rsidRPr="1D7E8C56">
        <w:rPr>
          <w:rFonts w:asciiTheme="majorBidi" w:eastAsia="Times New Roman" w:hAnsiTheme="majorBidi" w:cstheme="majorBidi"/>
          <w:color w:val="000000" w:themeColor="text1"/>
          <w:lang w:val="en-US"/>
        </w:rPr>
        <w:t xml:space="preserve"> is the spurious frequency, </w:t>
      </w:r>
      <m:oMath>
        <m:r>
          <w:rPr>
            <w:rFonts w:ascii="Cambria Math" w:hAnsi="Cambria Math" w:cstheme="majorBidi"/>
            <w:color w:val="000000" w:themeColor="text1"/>
          </w:rPr>
          <m:t>n</m:t>
        </m:r>
      </m:oMath>
      <w:r w:rsidRPr="1D7E8C56">
        <w:rPr>
          <w:rFonts w:asciiTheme="majorBidi" w:eastAsia="Times New Roman" w:hAnsiTheme="majorBidi" w:cstheme="majorBidi"/>
          <w:color w:val="000000" w:themeColor="text1"/>
          <w:lang w:val="en-US"/>
        </w:rPr>
        <w:t xml:space="preserve"> is an integer representing the harmonic of the clock,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s</m:t>
            </m:r>
          </m:sub>
        </m:sSub>
      </m:oMath>
      <w:r w:rsidRPr="1D7E8C56">
        <w:rPr>
          <w:rFonts w:asciiTheme="majorBidi" w:eastAsia="Times New Roman" w:hAnsiTheme="majorBidi" w:cstheme="majorBidi"/>
          <w:color w:val="000000" w:themeColor="text1"/>
          <w:lang w:val="en-US"/>
        </w:rPr>
        <w:t xml:space="preserve"> is the sampling rate (180MSPS), 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out</m:t>
            </m:r>
          </m:sub>
        </m:sSub>
      </m:oMath>
      <w:r w:rsidRPr="1D7E8C56">
        <w:rPr>
          <w:rFonts w:asciiTheme="majorBidi" w:eastAsia="Times New Roman" w:hAnsiTheme="majorBidi" w:cstheme="majorBidi"/>
          <w:color w:val="000000" w:themeColor="text1"/>
          <w:lang w:val="en-US"/>
        </w:rPr>
        <w:t xml:space="preserve"> is the fundamental frequency (10-50MHz). </w:t>
      </w:r>
      <w:r w:rsidR="009961D9" w:rsidRPr="1D7E8C56">
        <w:rPr>
          <w:rFonts w:asciiTheme="majorBidi" w:eastAsia="Times New Roman" w:hAnsiTheme="majorBidi" w:cstheme="majorBidi"/>
          <w:color w:val="000000" w:themeColor="text1"/>
          <w:lang w:val="en-US"/>
        </w:rPr>
        <w:t>The normalized amplitude (normalized to the center main frequency)</w:t>
      </w:r>
      <w:r w:rsidR="008C73E3" w:rsidRPr="1D7E8C56">
        <w:rPr>
          <w:rFonts w:asciiTheme="majorBidi" w:eastAsia="Times New Roman" w:hAnsiTheme="majorBidi" w:cstheme="majorBidi"/>
          <w:color w:val="000000" w:themeColor="text1"/>
          <w:lang w:val="en-US"/>
        </w:rPr>
        <w:t xml:space="preserve"> is given as the following equation:</w:t>
      </w:r>
    </w:p>
    <w:p w14:paraId="5815036F" w14:textId="2B6C7487" w:rsidR="008C73E3" w:rsidRPr="00BE736D" w:rsidRDefault="00000916" w:rsidP="008C73E3">
      <w:pPr>
        <w:spacing w:after="0" w:line="240" w:lineRule="auto"/>
        <w:jc w:val="both"/>
        <w:rPr>
          <w:rFonts w:asciiTheme="majorBidi" w:eastAsia="Times New Roman" w:hAnsiTheme="majorBidi" w:cstheme="majorBidi"/>
          <w:color w:val="000000" w:themeColor="text1"/>
        </w:rPr>
      </w:pPr>
      <m:oMathPara>
        <m:oMath>
          <m:r>
            <w:rPr>
              <w:rFonts w:ascii="Cambria Math" w:eastAsia="Times New Roman" w:hAnsi="Cambria Math" w:cstheme="majorBidi"/>
              <w:color w:val="000000" w:themeColor="text1"/>
            </w:rPr>
            <m:t>A</m:t>
          </m:r>
          <m:d>
            <m:dPr>
              <m:ctrlPr>
                <w:rPr>
                  <w:rFonts w:ascii="Cambria Math" w:eastAsia="Times New Roman" w:hAnsi="Cambria Math" w:cstheme="majorBidi"/>
                  <w:i/>
                  <w:color w:val="000000" w:themeColor="text1"/>
                </w:rPr>
              </m:ctrlPr>
            </m:dPr>
            <m:e>
              <m:r>
                <w:rPr>
                  <w:rFonts w:ascii="Cambria Math" w:eastAsia="Times New Roman" w:hAnsi="Cambria Math" w:cstheme="majorBidi"/>
                  <w:color w:val="000000" w:themeColor="text1"/>
                </w:rPr>
                <m:t>f</m:t>
              </m:r>
            </m:e>
          </m:d>
          <m:r>
            <w:rPr>
              <w:rFonts w:ascii="Cambria Math" w:eastAsia="Times New Roman" w:hAnsi="Cambria Math" w:cstheme="majorBidi"/>
              <w:color w:val="000000" w:themeColor="text1"/>
            </w:rPr>
            <m:t>=</m:t>
          </m:r>
          <m:d>
            <m:dPr>
              <m:begChr m:val="|"/>
              <m:endChr m:val="|"/>
              <m:ctrlPr>
                <w:rPr>
                  <w:rFonts w:ascii="Cambria Math" w:eastAsia="Times New Roman" w:hAnsi="Cambria Math" w:cstheme="majorBidi"/>
                  <w:i/>
                  <w:color w:val="000000" w:themeColor="text1"/>
                </w:rPr>
              </m:ctrlPr>
            </m:dPr>
            <m:e>
              <m:f>
                <m:fPr>
                  <m:ctrlPr>
                    <w:rPr>
                      <w:rFonts w:ascii="Cambria Math" w:eastAsia="Times New Roman" w:hAnsi="Cambria Math" w:cstheme="majorBidi"/>
                      <w:i/>
                      <w:color w:val="000000" w:themeColor="text1"/>
                    </w:rPr>
                  </m:ctrlPr>
                </m:fPr>
                <m:num>
                  <m:func>
                    <m:funcPr>
                      <m:ctrlPr>
                        <w:rPr>
                          <w:rFonts w:ascii="Cambria Math" w:eastAsia="Times New Roman" w:hAnsi="Cambria Math" w:cstheme="majorBidi"/>
                          <w:i/>
                          <w:color w:val="000000" w:themeColor="text1"/>
                        </w:rPr>
                      </m:ctrlPr>
                    </m:funcPr>
                    <m:fName>
                      <m:r>
                        <m:rPr>
                          <m:sty m:val="p"/>
                        </m:rPr>
                        <w:rPr>
                          <w:rFonts w:ascii="Cambria Math" w:eastAsia="Times New Roman" w:hAnsi="Cambria Math" w:cstheme="majorBidi"/>
                          <w:color w:val="000000" w:themeColor="text1"/>
                        </w:rPr>
                        <m:t>sin</m:t>
                      </m:r>
                    </m:fName>
                    <m:e>
                      <m:d>
                        <m:dPr>
                          <m:ctrlPr>
                            <w:rPr>
                              <w:rFonts w:ascii="Cambria Math" w:eastAsia="Times New Roman" w:hAnsi="Cambria Math" w:cstheme="majorBidi"/>
                              <w:i/>
                              <w:color w:val="000000" w:themeColor="text1"/>
                            </w:rPr>
                          </m:ctrlPr>
                        </m:dPr>
                        <m:e>
                          <m:f>
                            <m:fPr>
                              <m:ctrlPr>
                                <w:rPr>
                                  <w:rFonts w:ascii="Cambria Math" w:eastAsia="Times New Roman" w:hAnsi="Cambria Math" w:cstheme="majorBidi"/>
                                  <w:i/>
                                  <w:color w:val="000000" w:themeColor="text1"/>
                                </w:rPr>
                              </m:ctrlPr>
                            </m:fPr>
                            <m:num>
                              <m:r>
                                <w:rPr>
                                  <w:rFonts w:ascii="Cambria Math" w:eastAsia="Times New Roman" w:hAnsi="Cambria Math" w:cstheme="majorBidi"/>
                                  <w:color w:val="000000" w:themeColor="text1"/>
                                </w:rPr>
                                <m:t>πf</m:t>
                              </m:r>
                            </m:num>
                            <m:den>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out</m:t>
                                  </m:r>
                                </m:sub>
                              </m:sSub>
                            </m:den>
                          </m:f>
                        </m:e>
                      </m:d>
                    </m:e>
                  </m:func>
                </m:num>
                <m:den>
                  <m:f>
                    <m:fPr>
                      <m:ctrlPr>
                        <w:rPr>
                          <w:rFonts w:ascii="Cambria Math" w:eastAsia="Times New Roman" w:hAnsi="Cambria Math" w:cstheme="majorBidi"/>
                          <w:i/>
                          <w:color w:val="000000" w:themeColor="text1"/>
                        </w:rPr>
                      </m:ctrlPr>
                    </m:fPr>
                    <m:num>
                      <m:r>
                        <w:rPr>
                          <w:rFonts w:ascii="Cambria Math" w:eastAsia="Times New Roman" w:hAnsi="Cambria Math" w:cstheme="majorBidi"/>
                          <w:color w:val="000000" w:themeColor="text1"/>
                        </w:rPr>
                        <m:t>πf</m:t>
                      </m:r>
                    </m:num>
                    <m:den>
                      <m:sSub>
                        <m:sSubPr>
                          <m:ctrlPr>
                            <w:rPr>
                              <w:rFonts w:ascii="Cambria Math" w:hAnsi="Cambria Math" w:cstheme="majorBidi"/>
                              <w:i/>
                              <w:color w:val="000000" w:themeColor="text1"/>
                            </w:rPr>
                          </m:ctrlPr>
                        </m:sSubPr>
                        <m:e>
                          <m:r>
                            <w:rPr>
                              <w:rFonts w:ascii="Cambria Math" w:hAnsi="Cambria Math" w:cstheme="majorBidi"/>
                              <w:color w:val="000000" w:themeColor="text1"/>
                            </w:rPr>
                            <m:t>f</m:t>
                          </m:r>
                        </m:e>
                        <m:sub>
                          <m:r>
                            <w:rPr>
                              <w:rFonts w:ascii="Cambria Math" w:hAnsi="Cambria Math" w:cstheme="majorBidi"/>
                              <w:color w:val="000000" w:themeColor="text1"/>
                            </w:rPr>
                            <m:t>out</m:t>
                          </m:r>
                        </m:sub>
                      </m:sSub>
                    </m:den>
                  </m:f>
                </m:den>
              </m:f>
            </m:e>
          </m:d>
        </m:oMath>
      </m:oMathPara>
    </w:p>
    <w:p w14:paraId="7383DEF9" w14:textId="1BF95267" w:rsidR="00E93B94" w:rsidRDefault="00277CEF" w:rsidP="00E93B94">
      <w:pPr>
        <w:spacing w:after="0" w:line="240" w:lineRule="auto"/>
        <w:jc w:val="both"/>
        <w:rPr>
          <w:rFonts w:asciiTheme="majorBidi" w:eastAsia="Times New Roman" w:hAnsiTheme="majorBidi" w:cstheme="majorBidi"/>
          <w:color w:val="000000" w:themeColor="text1"/>
          <w:lang w:val="en-US"/>
        </w:rPr>
      </w:pPr>
      <w:r w:rsidRPr="00277CEF">
        <w:rPr>
          <w:rFonts w:asciiTheme="majorBidi" w:eastAsia="Times New Roman" w:hAnsiTheme="majorBidi" w:cstheme="majorBidi"/>
          <w:color w:val="000000" w:themeColor="text1"/>
          <w:lang w:val="en-US"/>
        </w:rPr>
        <w:t>To ensure spectral purity and operational flexibility for the 915 MHz ISM band transmission, the system architecture utilizes a dual-stage filtering strategy to mitigate unwanted images generated by the frequency translation process. A</w:t>
      </w:r>
      <w:r>
        <w:rPr>
          <w:rFonts w:asciiTheme="majorBidi" w:eastAsia="Times New Roman" w:hAnsiTheme="majorBidi" w:cstheme="majorBidi"/>
          <w:color w:val="000000" w:themeColor="text1"/>
          <w:lang w:val="en-US"/>
        </w:rPr>
        <w:t>n</w:t>
      </w:r>
      <w:r w:rsidRPr="00277CEF">
        <w:rPr>
          <w:rFonts w:asciiTheme="majorBidi" w:eastAsia="Times New Roman" w:hAnsiTheme="majorBidi" w:cstheme="majorBidi"/>
          <w:color w:val="000000" w:themeColor="text1"/>
          <w:lang w:val="en-US"/>
        </w:rPr>
        <w:t xml:space="preserve"> Elliptic low-pass reconstruction filter is implemented at the output of the </w:t>
      </w:r>
      <w:r w:rsidRPr="00277CEF">
        <w:rPr>
          <w:rFonts w:asciiTheme="majorBidi" w:eastAsia="Times New Roman" w:hAnsiTheme="majorBidi" w:cstheme="majorBidi"/>
          <w:b/>
          <w:bCs/>
          <w:color w:val="000000" w:themeColor="text1"/>
          <w:lang w:val="en-US"/>
        </w:rPr>
        <w:t>THS8136 DAC</w:t>
      </w:r>
      <w:r w:rsidR="005E1515">
        <w:rPr>
          <w:rFonts w:asciiTheme="majorBidi" w:eastAsia="Times New Roman" w:hAnsiTheme="majorBidi" w:cstheme="majorBidi"/>
          <w:color w:val="000000" w:themeColor="text1"/>
          <w:lang w:val="en-US"/>
        </w:rPr>
        <w:t xml:space="preserve">. </w:t>
      </w:r>
      <w:r w:rsidRPr="00277CEF">
        <w:rPr>
          <w:rFonts w:asciiTheme="majorBidi" w:eastAsia="Times New Roman" w:hAnsiTheme="majorBidi" w:cstheme="majorBidi"/>
          <w:color w:val="000000" w:themeColor="text1"/>
          <w:lang w:val="en-US"/>
        </w:rPr>
        <w:t>This specific topology was chosen for its rapid roll-off and stopband nulls, which are essential for suppressing primary DAC sampling images before they reach the mixer stage to be up-converted. By maintaining a wide, flat passband between 27 MHz and 53 MHz, the design provides the flexibility to shift the carrier frequency within the 902–928 MHz band via software without requiring hardware modifications.</w:t>
      </w:r>
    </w:p>
    <w:p w14:paraId="743DDC19" w14:textId="37814C91" w:rsidR="00E93B94" w:rsidRDefault="00277CEF" w:rsidP="00E93B94">
      <w:pPr>
        <w:spacing w:after="0" w:line="240" w:lineRule="auto"/>
        <w:ind w:firstLine="720"/>
        <w:jc w:val="both"/>
        <w:rPr>
          <w:rFonts w:asciiTheme="majorBidi" w:eastAsia="Times New Roman" w:hAnsiTheme="majorBidi" w:cstheme="majorBidi"/>
          <w:color w:val="000000" w:themeColor="text1"/>
          <w:lang w:val="en-US"/>
        </w:rPr>
      </w:pPr>
      <w:r w:rsidRPr="00277CEF">
        <w:rPr>
          <w:rFonts w:asciiTheme="majorBidi" w:eastAsia="Times New Roman" w:hAnsiTheme="majorBidi" w:cstheme="majorBidi"/>
          <w:color w:val="000000" w:themeColor="text1"/>
          <w:lang w:val="en-US"/>
        </w:rPr>
        <w:t xml:space="preserve">Without this filtering, up-converted spurious images would fall within the restricted bands defined in </w:t>
      </w:r>
      <w:r w:rsidRPr="00277CEF">
        <w:rPr>
          <w:rFonts w:asciiTheme="majorBidi" w:eastAsia="Times New Roman" w:hAnsiTheme="majorBidi" w:cstheme="majorBidi"/>
          <w:b/>
          <w:bCs/>
          <w:color w:val="000000" w:themeColor="text1"/>
          <w:lang w:val="en-US"/>
        </w:rPr>
        <w:t>47 CFR § 15.205</w:t>
      </w:r>
      <w:r w:rsidRPr="00277CEF">
        <w:rPr>
          <w:rFonts w:asciiTheme="majorBidi" w:eastAsia="Times New Roman" w:hAnsiTheme="majorBidi" w:cstheme="majorBidi"/>
          <w:color w:val="000000" w:themeColor="text1"/>
          <w:lang w:val="en-US"/>
        </w:rPr>
        <w:t xml:space="preserve">. Consequently, the system is designed to ensure these emissions adhere to the general radiated emission limits of </w:t>
      </w:r>
      <w:r w:rsidRPr="00277CEF">
        <w:rPr>
          <w:rFonts w:asciiTheme="majorBidi" w:eastAsia="Times New Roman" w:hAnsiTheme="majorBidi" w:cstheme="majorBidi"/>
          <w:b/>
          <w:bCs/>
          <w:color w:val="000000" w:themeColor="text1"/>
          <w:lang w:val="en-US"/>
        </w:rPr>
        <w:t>47 CFR § 15.209(a)</w:t>
      </w:r>
      <w:r w:rsidRPr="00277CEF">
        <w:rPr>
          <w:rFonts w:asciiTheme="majorBidi" w:eastAsia="Times New Roman" w:hAnsiTheme="majorBidi" w:cstheme="majorBidi"/>
          <w:color w:val="000000" w:themeColor="text1"/>
          <w:lang w:val="en-US"/>
        </w:rPr>
        <w:t xml:space="preserve">, which mandates a maximum field strength of </w:t>
      </w:r>
      <w:r w:rsidRPr="00277CEF">
        <w:rPr>
          <w:rFonts w:asciiTheme="majorBidi" w:eastAsia="Times New Roman" w:hAnsiTheme="majorBidi" w:cstheme="majorBidi"/>
          <w:b/>
          <w:bCs/>
          <w:color w:val="000000" w:themeColor="text1"/>
          <w:lang w:val="en-US"/>
        </w:rPr>
        <w:t>500 µV/m</w:t>
      </w:r>
      <w:r w:rsidRPr="00277CEF">
        <w:rPr>
          <w:rFonts w:asciiTheme="majorBidi" w:eastAsia="Times New Roman" w:hAnsiTheme="majorBidi" w:cstheme="majorBidi"/>
          <w:color w:val="000000" w:themeColor="text1"/>
          <w:lang w:val="en-US"/>
        </w:rPr>
        <w:t xml:space="preserve"> (measured at 3 meters) for frequencies above 960 </w:t>
      </w:r>
      <w:r w:rsidR="00C20A68" w:rsidRPr="00277CEF">
        <w:rPr>
          <w:rFonts w:asciiTheme="majorBidi" w:eastAsia="Times New Roman" w:hAnsiTheme="majorBidi" w:cstheme="majorBidi"/>
          <w:color w:val="000000" w:themeColor="text1"/>
          <w:lang w:val="en-US"/>
        </w:rPr>
        <w:t>MHz</w:t>
      </w:r>
      <w:r w:rsidR="00C20A68">
        <w:rPr>
          <w:rFonts w:asciiTheme="majorBidi" w:eastAsia="Times New Roman" w:hAnsiTheme="majorBidi" w:cstheme="majorBidi"/>
          <w:color w:val="000000" w:themeColor="text1"/>
          <w:lang w:val="en-US"/>
        </w:rPr>
        <w:t xml:space="preserve">. </w:t>
      </w:r>
      <w:r w:rsidR="00CD5EB8">
        <w:rPr>
          <w:rFonts w:asciiTheme="majorBidi" w:eastAsia="Times New Roman" w:hAnsiTheme="majorBidi" w:cstheme="majorBidi"/>
          <w:color w:val="000000" w:themeColor="text1"/>
          <w:lang w:val="en-US"/>
        </w:rPr>
        <w:t xml:space="preserve">The original elliptic filter topology was </w:t>
      </w:r>
      <w:r w:rsidR="00C97916">
        <w:rPr>
          <w:rFonts w:asciiTheme="majorBidi" w:eastAsia="Times New Roman" w:hAnsiTheme="majorBidi" w:cstheme="majorBidi"/>
          <w:color w:val="000000" w:themeColor="text1"/>
          <w:lang w:val="en-US"/>
        </w:rPr>
        <w:t xml:space="preserve">created using the Ansoft filter designer wizard, then the values were changed to match standardized capacitor and inductor values. </w:t>
      </w:r>
      <w:r w:rsidR="00944DB6">
        <w:rPr>
          <w:rFonts w:asciiTheme="majorBidi" w:eastAsia="Times New Roman" w:hAnsiTheme="majorBidi" w:cstheme="majorBidi"/>
          <w:color w:val="000000" w:themeColor="text1"/>
          <w:lang w:val="en-US"/>
        </w:rPr>
        <w:t>In front of the filter is a 100nF capacitor, to function as a DC blocker</w:t>
      </w:r>
      <w:r w:rsidR="00CB4270">
        <w:rPr>
          <w:rFonts w:asciiTheme="majorBidi" w:eastAsia="Times New Roman" w:hAnsiTheme="majorBidi" w:cstheme="majorBidi"/>
          <w:color w:val="000000" w:themeColor="text1"/>
          <w:lang w:val="en-US"/>
        </w:rPr>
        <w:t xml:space="preserve">, and a parallel </w:t>
      </w:r>
      <w:r w:rsidR="002146CA">
        <w:rPr>
          <w:rFonts w:asciiTheme="majorBidi" w:eastAsia="Times New Roman" w:hAnsiTheme="majorBidi" w:cstheme="majorBidi"/>
          <w:color w:val="000000" w:themeColor="text1"/>
          <w:lang w:val="en-US"/>
        </w:rPr>
        <w:t xml:space="preserve">Zobel Network, to help attenuate </w:t>
      </w:r>
      <w:r w:rsidR="009C40CA">
        <w:rPr>
          <w:rFonts w:asciiTheme="majorBidi" w:eastAsia="Times New Roman" w:hAnsiTheme="majorBidi" w:cstheme="majorBidi"/>
          <w:color w:val="000000" w:themeColor="text1"/>
          <w:lang w:val="en-US"/>
        </w:rPr>
        <w:t xml:space="preserve">the reflected high frequencies, since </w:t>
      </w:r>
      <w:r w:rsidR="00C760D7">
        <w:rPr>
          <w:rFonts w:asciiTheme="majorBidi" w:eastAsia="Times New Roman" w:hAnsiTheme="majorBidi" w:cstheme="majorBidi"/>
          <w:color w:val="000000" w:themeColor="text1"/>
          <w:lang w:val="en-US"/>
        </w:rPr>
        <w:t xml:space="preserve">even though the first image created by the </w:t>
      </w:r>
      <w:r w:rsidR="00C62804">
        <w:rPr>
          <w:rFonts w:asciiTheme="majorBidi" w:eastAsia="Times New Roman" w:hAnsiTheme="majorBidi" w:cstheme="majorBidi"/>
          <w:color w:val="000000" w:themeColor="text1"/>
          <w:lang w:val="en-US"/>
        </w:rPr>
        <w:t>DAC</w:t>
      </w:r>
      <w:r w:rsidR="00C760D7">
        <w:rPr>
          <w:rFonts w:asciiTheme="majorBidi" w:eastAsia="Times New Roman" w:hAnsiTheme="majorBidi" w:cstheme="majorBidi"/>
          <w:color w:val="000000" w:themeColor="text1"/>
          <w:lang w:val="en-US"/>
        </w:rPr>
        <w:t xml:space="preserve"> is -8dBc, that still might be problematic</w:t>
      </w:r>
      <w:r w:rsidR="00C62804">
        <w:rPr>
          <w:rFonts w:asciiTheme="majorBidi" w:eastAsia="Times New Roman" w:hAnsiTheme="majorBidi" w:cstheme="majorBidi"/>
          <w:color w:val="000000" w:themeColor="text1"/>
          <w:lang w:val="en-US"/>
        </w:rPr>
        <w:t xml:space="preserve">. In the end </w:t>
      </w:r>
      <w:r w:rsidR="003872FE">
        <w:rPr>
          <w:rFonts w:asciiTheme="majorBidi" w:eastAsia="Times New Roman" w:hAnsiTheme="majorBidi" w:cstheme="majorBidi"/>
          <w:color w:val="000000" w:themeColor="text1"/>
          <w:lang w:val="en-US"/>
        </w:rPr>
        <w:t xml:space="preserve">a </w:t>
      </w:r>
      <w:r w:rsidR="00742B52">
        <w:rPr>
          <w:rFonts w:asciiTheme="majorBidi" w:eastAsia="Times New Roman" w:hAnsiTheme="majorBidi" w:cstheme="majorBidi"/>
          <w:color w:val="000000" w:themeColor="text1"/>
          <w:lang w:val="en-US"/>
        </w:rPr>
        <w:t>2-stage</w:t>
      </w:r>
      <w:r w:rsidR="003872FE">
        <w:rPr>
          <w:rFonts w:asciiTheme="majorBidi" w:eastAsia="Times New Roman" w:hAnsiTheme="majorBidi" w:cstheme="majorBidi"/>
          <w:color w:val="000000" w:themeColor="text1"/>
          <w:lang w:val="en-US"/>
        </w:rPr>
        <w:t xml:space="preserve"> high pass filter was used as the Zobel Network, giving a -0dB to -1dB in the passband, and </w:t>
      </w:r>
      <w:r w:rsidR="00C728FB">
        <w:rPr>
          <w:rFonts w:asciiTheme="majorBidi" w:eastAsia="Times New Roman" w:hAnsiTheme="majorBidi" w:cstheme="majorBidi"/>
          <w:color w:val="000000" w:themeColor="text1"/>
          <w:lang w:val="en-US"/>
        </w:rPr>
        <w:t xml:space="preserve">around -11dB at the first potential spurious image that is 127Mhz. </w:t>
      </w:r>
      <w:r w:rsidR="00742B52">
        <w:rPr>
          <w:rFonts w:asciiTheme="majorBidi" w:eastAsia="Times New Roman" w:hAnsiTheme="majorBidi" w:cstheme="majorBidi"/>
          <w:color w:val="000000" w:themeColor="text1"/>
          <w:lang w:val="en-US"/>
        </w:rPr>
        <w:t>Since the first image is already -8dBc, having that image come back to the DAC as -19dB, is perfectly fine.</w:t>
      </w:r>
      <w:r w:rsidR="008B2103">
        <w:rPr>
          <w:rFonts w:asciiTheme="majorBidi" w:eastAsia="Times New Roman" w:hAnsiTheme="majorBidi" w:cstheme="majorBidi"/>
          <w:color w:val="000000" w:themeColor="text1"/>
          <w:lang w:val="en-US"/>
        </w:rPr>
        <w:t xml:space="preserve"> </w:t>
      </w:r>
      <w:r w:rsidR="00B214DB">
        <w:rPr>
          <w:rFonts w:asciiTheme="majorBidi" w:eastAsia="Times New Roman" w:hAnsiTheme="majorBidi" w:cstheme="majorBidi"/>
          <w:color w:val="000000" w:themeColor="text1"/>
          <w:lang w:val="en-US"/>
        </w:rPr>
        <w:t>Figures</w:t>
      </w:r>
      <w:r w:rsidR="00111242">
        <w:rPr>
          <w:rFonts w:asciiTheme="majorBidi" w:eastAsia="Times New Roman" w:hAnsiTheme="majorBidi" w:cstheme="majorBidi"/>
          <w:color w:val="000000" w:themeColor="text1"/>
          <w:lang w:val="en-US"/>
        </w:rPr>
        <w:t xml:space="preserve"> 1,2,3 do not consider Q factors of capacitors or inductors, and when bought, those Q-factors must be </w:t>
      </w:r>
      <w:r w:rsidR="00D52DC4">
        <w:rPr>
          <w:rFonts w:asciiTheme="majorBidi" w:eastAsia="Times New Roman" w:hAnsiTheme="majorBidi" w:cstheme="majorBidi"/>
          <w:color w:val="000000" w:themeColor="text1"/>
          <w:lang w:val="en-US"/>
        </w:rPr>
        <w:t>sufficiently</w:t>
      </w:r>
      <w:r w:rsidR="00111242">
        <w:rPr>
          <w:rFonts w:asciiTheme="majorBidi" w:eastAsia="Times New Roman" w:hAnsiTheme="majorBidi" w:cstheme="majorBidi"/>
          <w:color w:val="000000" w:themeColor="text1"/>
          <w:lang w:val="en-US"/>
        </w:rPr>
        <w:t xml:space="preserve"> high enough so </w:t>
      </w:r>
      <w:r w:rsidR="00D52DC4">
        <w:rPr>
          <w:rFonts w:asciiTheme="majorBidi" w:eastAsia="Times New Roman" w:hAnsiTheme="majorBidi" w:cstheme="majorBidi"/>
          <w:color w:val="000000" w:themeColor="text1"/>
          <w:lang w:val="en-US"/>
        </w:rPr>
        <w:t>in-lab conditions will closely match the simulated ones.</w:t>
      </w:r>
    </w:p>
    <w:p w14:paraId="7E5752A8" w14:textId="1ACB3349" w:rsidR="00E93B94" w:rsidRPr="00901BA0" w:rsidRDefault="00930ECB" w:rsidP="00C9263D">
      <w:pPr>
        <w:spacing w:line="240" w:lineRule="auto"/>
        <w:ind w:firstLine="720"/>
        <w:jc w:val="both"/>
        <w:rPr>
          <w:rFonts w:ascii="Times New Roman" w:eastAsia="Times New Roman" w:hAnsi="Times New Roman" w:cs="Times New Roman"/>
          <w:color w:val="000000" w:themeColor="text1"/>
          <w:lang w:val="en-US" w:bidi="he-IL"/>
        </w:rPr>
      </w:pPr>
      <w:r>
        <w:rPr>
          <w:rFonts w:asciiTheme="majorBidi" w:eastAsia="Times New Roman" w:hAnsiTheme="majorBidi" w:cstheme="majorBidi"/>
          <w:color w:val="000000" w:themeColor="text1"/>
          <w:lang w:val="en-US"/>
        </w:rPr>
        <w:t>Now for the oscillator choice</w:t>
      </w:r>
      <w:r w:rsidR="00CF5BC3">
        <w:rPr>
          <w:rFonts w:asciiTheme="majorBidi" w:eastAsia="Times New Roman" w:hAnsiTheme="majorBidi" w:cstheme="majorBidi"/>
          <w:color w:val="000000" w:themeColor="text1"/>
          <w:lang w:val="en-US"/>
        </w:rPr>
        <w:t xml:space="preserve"> that will be the LO to the </w:t>
      </w:r>
      <w:r w:rsidR="00731F37">
        <w:rPr>
          <w:rFonts w:asciiTheme="majorBidi" w:eastAsia="Times New Roman" w:hAnsiTheme="majorBidi" w:cstheme="majorBidi"/>
          <w:color w:val="000000" w:themeColor="text1"/>
          <w:lang w:val="en-US"/>
        </w:rPr>
        <w:t>up-conversion</w:t>
      </w:r>
      <w:r w:rsidR="00CF5BC3">
        <w:rPr>
          <w:rFonts w:asciiTheme="majorBidi" w:eastAsia="Times New Roman" w:hAnsiTheme="majorBidi" w:cstheme="majorBidi"/>
          <w:color w:val="000000" w:themeColor="text1"/>
          <w:lang w:val="en-US"/>
        </w:rPr>
        <w:t xml:space="preserve"> mixer</w:t>
      </w:r>
      <w:r>
        <w:rPr>
          <w:rFonts w:asciiTheme="majorBidi" w:eastAsia="Times New Roman" w:hAnsiTheme="majorBidi" w:cstheme="majorBidi"/>
          <w:color w:val="000000" w:themeColor="text1"/>
          <w:lang w:val="en-US"/>
        </w:rPr>
        <w:t xml:space="preserve">. </w:t>
      </w:r>
      <w:r w:rsidR="002B550A">
        <w:rPr>
          <w:rFonts w:ascii="Times New Roman" w:eastAsia="Times New Roman" w:hAnsi="Times New Roman" w:cs="Times New Roman"/>
          <w:color w:val="000000" w:themeColor="text1"/>
          <w:lang w:val="en-US" w:bidi="he-IL"/>
        </w:rPr>
        <w:t xml:space="preserve">The cheapest oscillator frequencies that were found were: 850Mhz, 875Mhz, 900Mhz. </w:t>
      </w:r>
      <w:r w:rsidR="00B25C5E">
        <w:rPr>
          <w:rFonts w:ascii="Times New Roman" w:eastAsia="Times New Roman" w:hAnsi="Times New Roman" w:cs="Times New Roman"/>
          <w:color w:val="000000" w:themeColor="text1"/>
          <w:lang w:val="en-US" w:bidi="he-IL"/>
        </w:rPr>
        <w:t xml:space="preserve">If 850Mhz was chosen, then the IF would have to be extremely high, which can strain the </w:t>
      </w:r>
      <w:r>
        <w:rPr>
          <w:rFonts w:ascii="Times New Roman" w:eastAsia="Times New Roman" w:hAnsi="Times New Roman" w:cs="Times New Roman"/>
          <w:color w:val="000000" w:themeColor="text1"/>
          <w:lang w:val="en-US" w:bidi="he-IL"/>
        </w:rPr>
        <w:t xml:space="preserve">FPGA, and 900MHz would be almost impossible to filter, therefore the </w:t>
      </w:r>
      <w:r w:rsidR="00201AAF">
        <w:rPr>
          <w:rFonts w:ascii="Times New Roman" w:eastAsia="Times New Roman" w:hAnsi="Times New Roman" w:cs="Times New Roman"/>
          <w:color w:val="000000" w:themeColor="text1"/>
          <w:lang w:val="en-US" w:bidi="he-IL"/>
        </w:rPr>
        <w:t xml:space="preserve">Renesas </w:t>
      </w:r>
      <w:r w:rsidR="00201AAF" w:rsidRPr="00201AAF">
        <w:rPr>
          <w:rFonts w:ascii="Times New Roman" w:eastAsia="Times New Roman" w:hAnsi="Times New Roman" w:cs="Times New Roman"/>
          <w:b/>
          <w:bCs/>
          <w:color w:val="000000" w:themeColor="text1"/>
          <w:lang w:val="en-US" w:bidi="he-IL"/>
        </w:rPr>
        <w:t>XUL535875</w:t>
      </w:r>
      <w:r w:rsidR="00201AAF">
        <w:rPr>
          <w:rFonts w:ascii="Times New Roman" w:eastAsia="Times New Roman" w:hAnsi="Times New Roman" w:cs="Times New Roman"/>
          <w:b/>
          <w:bCs/>
          <w:color w:val="000000" w:themeColor="text1"/>
          <w:lang w:val="en-US" w:bidi="he-IL"/>
        </w:rPr>
        <w:t xml:space="preserve"> </w:t>
      </w:r>
      <w:r w:rsidR="00201AAF">
        <w:rPr>
          <w:rFonts w:ascii="Times New Roman" w:eastAsia="Times New Roman" w:hAnsi="Times New Roman" w:cs="Times New Roman"/>
          <w:color w:val="000000" w:themeColor="text1"/>
          <w:lang w:val="en-US" w:bidi="he-IL"/>
        </w:rPr>
        <w:t xml:space="preserve">oscillator will be used to generate </w:t>
      </w:r>
      <w:r w:rsidR="00E729A0">
        <w:rPr>
          <w:rFonts w:ascii="Times New Roman" w:eastAsia="Times New Roman" w:hAnsi="Times New Roman" w:cs="Times New Roman"/>
          <w:color w:val="000000" w:themeColor="text1"/>
          <w:lang w:val="en-US" w:bidi="he-IL"/>
        </w:rPr>
        <w:t>stable</w:t>
      </w:r>
      <w:r w:rsidR="00201AAF">
        <w:rPr>
          <w:rFonts w:ascii="Times New Roman" w:eastAsia="Times New Roman" w:hAnsi="Times New Roman" w:cs="Times New Roman"/>
          <w:color w:val="000000" w:themeColor="text1"/>
          <w:lang w:val="en-US" w:bidi="he-IL"/>
        </w:rPr>
        <w:t xml:space="preserve"> </w:t>
      </w:r>
      <w:r w:rsidR="00864F88">
        <w:rPr>
          <w:rFonts w:ascii="Times New Roman" w:eastAsia="Times New Roman" w:hAnsi="Times New Roman" w:cs="Times New Roman"/>
          <w:color w:val="000000" w:themeColor="text1"/>
          <w:lang w:val="en-US" w:bidi="he-IL"/>
        </w:rPr>
        <w:t>output</w:t>
      </w:r>
      <w:r w:rsidR="00CF5BC3">
        <w:rPr>
          <w:rFonts w:ascii="Times New Roman" w:eastAsia="Times New Roman" w:hAnsi="Times New Roman" w:cs="Times New Roman"/>
          <w:color w:val="000000" w:themeColor="text1"/>
          <w:lang w:val="en-US" w:bidi="he-IL"/>
        </w:rPr>
        <w:t>, that’s why the pass band before entering the mixer is 27-53MHz.</w:t>
      </w:r>
      <w:r w:rsidR="006E4426">
        <w:rPr>
          <w:rFonts w:ascii="Times New Roman" w:eastAsia="Times New Roman" w:hAnsi="Times New Roman" w:cs="Times New Roman"/>
          <w:color w:val="000000" w:themeColor="text1"/>
          <w:lang w:val="en-US" w:bidi="he-IL"/>
        </w:rPr>
        <w:t xml:space="preserve"> The Renesas </w:t>
      </w:r>
      <w:r w:rsidR="006E4426" w:rsidRPr="006E4426">
        <w:rPr>
          <w:rFonts w:ascii="Times New Roman" w:eastAsia="Times New Roman" w:hAnsi="Times New Roman" w:cs="Times New Roman"/>
          <w:color w:val="000000" w:themeColor="text1"/>
          <w:lang w:val="en-US" w:bidi="he-IL"/>
        </w:rPr>
        <w:t xml:space="preserve">XUL535875 </w:t>
      </w:r>
      <w:r w:rsidR="00DC4383">
        <w:rPr>
          <w:rFonts w:ascii="Times New Roman" w:eastAsia="Times New Roman" w:hAnsi="Times New Roman" w:cs="Times New Roman"/>
          <w:color w:val="000000" w:themeColor="text1"/>
          <w:lang w:val="en-US" w:bidi="he-IL"/>
        </w:rPr>
        <w:t xml:space="preserve">is a current output oscillator, so after putting a </w:t>
      </w:r>
      <w:r w:rsidR="00731F37">
        <w:rPr>
          <w:rFonts w:ascii="Times New Roman" w:eastAsia="Times New Roman" w:hAnsi="Times New Roman" w:cs="Times New Roman"/>
          <w:color w:val="000000" w:themeColor="text1"/>
          <w:lang w:val="en-US" w:bidi="he-IL"/>
        </w:rPr>
        <w:t>100-ohm</w:t>
      </w:r>
      <w:r w:rsidR="00DC4383">
        <w:rPr>
          <w:rFonts w:ascii="Times New Roman" w:eastAsia="Times New Roman" w:hAnsi="Times New Roman" w:cs="Times New Roman"/>
          <w:color w:val="000000" w:themeColor="text1"/>
          <w:lang w:val="en-US" w:bidi="he-IL"/>
        </w:rPr>
        <w:t xml:space="preserve"> resistor between the differential output (differential output must be combined with a balun), the impedance coming out of the oscillator will be around 50 ohms. </w:t>
      </w:r>
      <w:r w:rsidR="00BE3DEF" w:rsidRPr="00BE3DEF">
        <w:rPr>
          <w:rFonts w:ascii="Times New Roman" w:eastAsia="Times New Roman" w:hAnsi="Times New Roman" w:cs="Times New Roman"/>
          <w:color w:val="000000" w:themeColor="text1"/>
          <w:lang w:val="en-US" w:bidi="he-IL"/>
        </w:rPr>
        <w:t xml:space="preserve">The oscillator provides a differential output power of approximately </w:t>
      </w:r>
      <w:r w:rsidR="00BE3DEF" w:rsidRPr="00BE3DEF">
        <w:rPr>
          <w:rFonts w:ascii="Times New Roman" w:eastAsia="Times New Roman" w:hAnsi="Times New Roman" w:cs="Times New Roman"/>
          <w:b/>
          <w:bCs/>
          <w:color w:val="000000" w:themeColor="text1"/>
          <w:lang w:val="en-US" w:bidi="he-IL"/>
        </w:rPr>
        <w:t>-8 to -9 dBm</w:t>
      </w:r>
      <w:r w:rsidR="00BE3DEF" w:rsidRPr="00BE3DEF">
        <w:rPr>
          <w:rFonts w:ascii="Times New Roman" w:eastAsia="Times New Roman" w:hAnsi="Times New Roman" w:cs="Times New Roman"/>
          <w:color w:val="000000" w:themeColor="text1"/>
          <w:lang w:val="en-US" w:bidi="he-IL"/>
        </w:rPr>
        <w:t xml:space="preserve">, which must be amplified to a level between </w:t>
      </w:r>
      <w:r w:rsidR="00BE3DEF" w:rsidRPr="00BE3DEF">
        <w:rPr>
          <w:rFonts w:ascii="Times New Roman" w:eastAsia="Times New Roman" w:hAnsi="Times New Roman" w:cs="Times New Roman"/>
          <w:b/>
          <w:bCs/>
          <w:color w:val="000000" w:themeColor="text1"/>
          <w:lang w:val="en-US" w:bidi="he-IL"/>
        </w:rPr>
        <w:t>10 and 15 dBm</w:t>
      </w:r>
      <w:r w:rsidR="00BE3DEF" w:rsidRPr="00BE3DEF">
        <w:rPr>
          <w:rFonts w:ascii="Times New Roman" w:eastAsia="Times New Roman" w:hAnsi="Times New Roman" w:cs="Times New Roman"/>
          <w:color w:val="000000" w:themeColor="text1"/>
          <w:lang w:val="en-US" w:bidi="he-IL"/>
        </w:rPr>
        <w:t xml:space="preserve"> to properly drive the </w:t>
      </w:r>
      <w:r w:rsidR="00BE3DEF" w:rsidRPr="00BE3DEF">
        <w:rPr>
          <w:rFonts w:ascii="Times New Roman" w:eastAsia="Times New Roman" w:hAnsi="Times New Roman" w:cs="Times New Roman"/>
          <w:b/>
          <w:bCs/>
          <w:color w:val="000000" w:themeColor="text1"/>
          <w:lang w:val="en-US" w:bidi="he-IL"/>
        </w:rPr>
        <w:t>MAMXSS0012</w:t>
      </w:r>
      <w:r w:rsidR="00BE3DEF" w:rsidRPr="00BE3DEF">
        <w:rPr>
          <w:rFonts w:ascii="Times New Roman" w:eastAsia="Times New Roman" w:hAnsi="Times New Roman" w:cs="Times New Roman"/>
          <w:color w:val="000000" w:themeColor="text1"/>
          <w:lang w:val="en-US" w:bidi="he-IL"/>
        </w:rPr>
        <w:t xml:space="preserve"> passive diode mixer. This power range ensures a strong LO (local oscillator) drive while maintaining enough headroom to avoid the mixer’s typical </w:t>
      </w:r>
      <w:r w:rsidR="00BE3DEF" w:rsidRPr="00BE3DEF">
        <w:rPr>
          <w:rFonts w:ascii="Times New Roman" w:eastAsia="Times New Roman" w:hAnsi="Times New Roman" w:cs="Times New Roman"/>
          <w:b/>
          <w:bCs/>
          <w:color w:val="000000" w:themeColor="text1"/>
          <w:lang w:val="en-US" w:bidi="he-IL"/>
        </w:rPr>
        <w:t>15 dBm</w:t>
      </w:r>
      <w:r w:rsidR="00BE3DEF" w:rsidRPr="00BE3DEF">
        <w:rPr>
          <w:rFonts w:ascii="Times New Roman" w:eastAsia="Times New Roman" w:hAnsi="Times New Roman" w:cs="Times New Roman"/>
          <w:color w:val="000000" w:themeColor="text1"/>
          <w:lang w:val="en-US" w:bidi="he-IL"/>
        </w:rPr>
        <w:t xml:space="preserve"> input 1 dB compression point. Consequently, the chosen amplifier must feature an output </w:t>
      </w:r>
      <w:r w:rsidR="004252B8">
        <w:rPr>
          <w:rFonts w:ascii="Times New Roman" w:eastAsia="Times New Roman" w:hAnsi="Times New Roman" w:cs="Times New Roman"/>
          <w:b/>
          <w:bCs/>
          <w:color w:val="000000" w:themeColor="text1"/>
          <w:lang w:val="en-US" w:bidi="he-IL"/>
        </w:rPr>
        <w:t>P</w:t>
      </w:r>
      <w:r w:rsidR="004252B8">
        <w:rPr>
          <w:rFonts w:ascii="Times New Roman" w:eastAsia="Times New Roman" w:hAnsi="Times New Roman" w:cs="Times New Roman"/>
          <w:b/>
          <w:bCs/>
          <w:color w:val="000000" w:themeColor="text1"/>
          <w:vertAlign w:val="subscript"/>
          <w:lang w:val="en-US" w:bidi="he-IL"/>
        </w:rPr>
        <w:t>1dB</w:t>
      </w:r>
      <w:r w:rsidR="004252B8">
        <w:rPr>
          <w:rFonts w:ascii="Times New Roman" w:eastAsia="Times New Roman" w:hAnsi="Times New Roman" w:cs="Times New Roman"/>
          <w:b/>
          <w:bCs/>
          <w:color w:val="000000" w:themeColor="text1"/>
          <w:lang w:val="en-US" w:bidi="he-IL"/>
        </w:rPr>
        <w:t xml:space="preserve"> </w:t>
      </w:r>
      <w:r w:rsidR="00BE3DEF" w:rsidRPr="00BE3DEF">
        <w:rPr>
          <w:rFonts w:ascii="Times New Roman" w:eastAsia="Times New Roman" w:hAnsi="Times New Roman" w:cs="Times New Roman"/>
          <w:b/>
          <w:bCs/>
          <w:color w:val="000000" w:themeColor="text1"/>
          <w:lang w:val="en-US" w:bidi="he-IL"/>
        </w:rPr>
        <w:t>of at least 15 dBm</w:t>
      </w:r>
      <w:r w:rsidR="00BE3DEF" w:rsidRPr="00BE3DEF">
        <w:rPr>
          <w:rFonts w:ascii="Times New Roman" w:eastAsia="Times New Roman" w:hAnsi="Times New Roman" w:cs="Times New Roman"/>
          <w:color w:val="000000" w:themeColor="text1"/>
          <w:lang w:val="en-US" w:bidi="he-IL"/>
        </w:rPr>
        <w:t>.</w:t>
      </w:r>
      <w:r w:rsidR="008802D1">
        <w:rPr>
          <w:rFonts w:ascii="Times New Roman" w:eastAsia="Times New Roman" w:hAnsi="Times New Roman" w:cs="Times New Roman"/>
          <w:color w:val="000000" w:themeColor="text1"/>
          <w:lang w:val="en-US" w:bidi="he-IL"/>
        </w:rPr>
        <w:t xml:space="preserve"> The amplifier chosen that fits under these requirements </w:t>
      </w:r>
      <w:r w:rsidR="001425E0">
        <w:rPr>
          <w:rFonts w:ascii="Times New Roman" w:eastAsia="Times New Roman" w:hAnsi="Times New Roman" w:cs="Times New Roman"/>
          <w:color w:val="000000" w:themeColor="text1"/>
          <w:lang w:val="en-US" w:bidi="he-IL"/>
        </w:rPr>
        <w:t xml:space="preserve">was the </w:t>
      </w:r>
      <w:r w:rsidR="001425E0" w:rsidRPr="001425E0">
        <w:rPr>
          <w:rFonts w:ascii="Times New Roman" w:eastAsia="Times New Roman" w:hAnsi="Times New Roman" w:cs="Times New Roman"/>
          <w:b/>
          <w:bCs/>
          <w:color w:val="000000" w:themeColor="text1"/>
          <w:lang w:val="en-US" w:bidi="he-IL"/>
        </w:rPr>
        <w:t>BGA616H6327XTSA1</w:t>
      </w:r>
      <w:r w:rsidR="00C9263D">
        <w:rPr>
          <w:rFonts w:ascii="Times New Roman" w:eastAsia="Times New Roman" w:hAnsi="Times New Roman" w:cs="Times New Roman"/>
          <w:color w:val="000000" w:themeColor="text1"/>
          <w:lang w:val="en-US" w:bidi="he-IL"/>
        </w:rPr>
        <w:t xml:space="preserve">, since this amplifier has 19dB of gain, might not even need to </w:t>
      </w:r>
      <w:r w:rsidR="00901BA0">
        <w:rPr>
          <w:rFonts w:ascii="Times New Roman" w:eastAsia="Times New Roman" w:hAnsi="Times New Roman" w:cs="Times New Roman"/>
          <w:color w:val="000000" w:themeColor="text1"/>
          <w:lang w:val="en-US" w:bidi="he-IL"/>
        </w:rPr>
        <w:t xml:space="preserve">attenuate, and a </w:t>
      </w:r>
      <w:r w:rsidR="00901BA0" w:rsidRPr="00901BA0">
        <w:rPr>
          <w:rFonts w:ascii="Times New Roman" w:eastAsia="Times New Roman" w:hAnsi="Times New Roman" w:cs="Times New Roman"/>
          <w:color w:val="000000" w:themeColor="text1"/>
          <w:lang w:val="en-US" w:bidi="he-IL"/>
        </w:rPr>
        <w:t>P</w:t>
      </w:r>
      <w:r w:rsidR="00901BA0" w:rsidRPr="00901BA0">
        <w:rPr>
          <w:rFonts w:ascii="Times New Roman" w:eastAsia="Times New Roman" w:hAnsi="Times New Roman" w:cs="Times New Roman"/>
          <w:color w:val="000000" w:themeColor="text1"/>
          <w:vertAlign w:val="subscript"/>
          <w:lang w:val="en-US" w:bidi="he-IL"/>
        </w:rPr>
        <w:t>1dB</w:t>
      </w:r>
      <w:r w:rsidR="00901BA0">
        <w:rPr>
          <w:rFonts w:ascii="Times New Roman" w:eastAsia="Times New Roman" w:hAnsi="Times New Roman" w:cs="Times New Roman"/>
          <w:color w:val="000000" w:themeColor="text1"/>
          <w:lang w:val="en-US" w:bidi="he-IL"/>
        </w:rPr>
        <w:t xml:space="preserve"> of 18dBm.</w:t>
      </w:r>
      <w:r w:rsidR="00656668">
        <w:rPr>
          <w:rFonts w:ascii="Times New Roman" w:eastAsia="Times New Roman" w:hAnsi="Times New Roman" w:cs="Times New Roman"/>
          <w:color w:val="000000" w:themeColor="text1"/>
          <w:lang w:val="en-US" w:bidi="he-IL"/>
        </w:rPr>
        <w:t xml:space="preserve"> The </w:t>
      </w:r>
      <w:r w:rsidR="0082756C">
        <w:rPr>
          <w:rFonts w:ascii="Times New Roman" w:eastAsia="Times New Roman" w:hAnsi="Times New Roman" w:cs="Times New Roman"/>
          <w:color w:val="000000" w:themeColor="text1"/>
          <w:lang w:val="en-US" w:bidi="he-IL"/>
        </w:rPr>
        <w:t>amplifier needs some setup since the output</w:t>
      </w:r>
      <w:r w:rsidR="00E741C0">
        <w:rPr>
          <w:rFonts w:ascii="Times New Roman" w:eastAsia="Times New Roman" w:hAnsi="Times New Roman" w:cs="Times New Roman"/>
          <w:color w:val="000000" w:themeColor="text1"/>
          <w:lang w:val="en-US" w:bidi="he-IL"/>
        </w:rPr>
        <w:t xml:space="preserve"> comes from the power pin, but it is completely manageable.</w:t>
      </w:r>
    </w:p>
    <w:p w14:paraId="258160EE" w14:textId="029D3126" w:rsidR="007406BE" w:rsidRPr="00BE736D" w:rsidRDefault="003175C4" w:rsidP="007406BE">
      <w:pPr>
        <w:pStyle w:val="Heading4"/>
        <w:spacing w:line="240" w:lineRule="auto"/>
        <w:jc w:val="both"/>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Third</w:t>
      </w:r>
      <w:r w:rsidR="00EA5588" w:rsidRPr="00BE736D">
        <w:rPr>
          <w:rFonts w:asciiTheme="majorBidi" w:eastAsia="Times New Roman" w:hAnsiTheme="majorBidi" w:cstheme="majorBidi"/>
          <w:color w:val="000000" w:themeColor="text1"/>
        </w:rPr>
        <w:t xml:space="preserve"> Stage</w:t>
      </w:r>
      <w:r w:rsidR="007406BE" w:rsidRPr="00BE736D">
        <w:rPr>
          <w:rFonts w:asciiTheme="majorBidi" w:eastAsia="Times New Roman" w:hAnsiTheme="majorBidi" w:cstheme="majorBidi"/>
          <w:color w:val="000000" w:themeColor="text1"/>
        </w:rPr>
        <w:t>: IF-RF Mixer</w:t>
      </w:r>
    </w:p>
    <w:p w14:paraId="22B18BF0" w14:textId="02AE5527" w:rsidR="002A778C" w:rsidRDefault="007406BE" w:rsidP="009B6615">
      <w:pPr>
        <w:rPr>
          <w:rFonts w:ascii="Times New Roman" w:eastAsia="Times New Roman" w:hAnsi="Times New Roman" w:cs="Times New Roman"/>
          <w:color w:val="000000" w:themeColor="text1"/>
          <w:lang w:val="en-US" w:bidi="he-IL"/>
        </w:rPr>
      </w:pPr>
      <w:r w:rsidRPr="00BE736D">
        <w:rPr>
          <w:color w:val="000000" w:themeColor="text1"/>
        </w:rPr>
        <w:tab/>
      </w:r>
      <w:r w:rsidR="00100498">
        <w:rPr>
          <w:rFonts w:asciiTheme="majorBidi" w:eastAsia="Times New Roman" w:hAnsiTheme="majorBidi" w:cstheme="majorBidi"/>
          <w:color w:val="000000" w:themeColor="text1"/>
        </w:rPr>
        <w:t xml:space="preserve">As stated above, the </w:t>
      </w:r>
      <w:r w:rsidR="00100498" w:rsidRPr="00FD2BD6">
        <w:rPr>
          <w:rFonts w:ascii="Times New Roman" w:eastAsia="Times New Roman" w:hAnsi="Times New Roman" w:cs="Times New Roman"/>
          <w:b/>
          <w:bCs/>
          <w:color w:val="000000" w:themeColor="text1"/>
          <w:lang w:bidi="he-IL"/>
        </w:rPr>
        <w:t>MAMXSS0012</w:t>
      </w:r>
      <w:r w:rsidR="00100498">
        <w:rPr>
          <w:rFonts w:ascii="Times New Roman" w:eastAsia="Times New Roman" w:hAnsi="Times New Roman" w:cs="Times New Roman"/>
          <w:b/>
          <w:bCs/>
          <w:color w:val="000000" w:themeColor="text1"/>
          <w:lang w:bidi="he-IL"/>
        </w:rPr>
        <w:t xml:space="preserve"> </w:t>
      </w:r>
      <w:r w:rsidR="00100498">
        <w:rPr>
          <w:rFonts w:ascii="Times New Roman" w:eastAsia="Times New Roman" w:hAnsi="Times New Roman" w:cs="Times New Roman"/>
          <w:color w:val="000000" w:themeColor="text1"/>
          <w:lang w:bidi="he-IL"/>
        </w:rPr>
        <w:t>diode mixer will be used</w:t>
      </w:r>
      <w:r w:rsidR="004928D2">
        <w:rPr>
          <w:rFonts w:ascii="Times New Roman" w:eastAsia="Times New Roman" w:hAnsi="Times New Roman" w:cs="Times New Roman"/>
          <w:color w:val="000000" w:themeColor="text1"/>
          <w:lang w:bidi="he-IL"/>
        </w:rPr>
        <w:t xml:space="preserve">, with the </w:t>
      </w:r>
      <w:r w:rsidR="004928D2" w:rsidRPr="00201AAF">
        <w:rPr>
          <w:rFonts w:ascii="Times New Roman" w:eastAsia="Times New Roman" w:hAnsi="Times New Roman" w:cs="Times New Roman"/>
          <w:b/>
          <w:bCs/>
          <w:color w:val="000000" w:themeColor="text1"/>
          <w:lang w:val="en-US" w:bidi="he-IL"/>
        </w:rPr>
        <w:t>XUL535875</w:t>
      </w:r>
      <w:r w:rsidR="004928D2">
        <w:rPr>
          <w:rFonts w:ascii="Times New Roman" w:eastAsia="Times New Roman" w:hAnsi="Times New Roman" w:cs="Times New Roman"/>
          <w:b/>
          <w:bCs/>
          <w:color w:val="000000" w:themeColor="text1"/>
          <w:lang w:val="en-US" w:bidi="he-IL"/>
        </w:rPr>
        <w:t xml:space="preserve"> </w:t>
      </w:r>
      <w:r w:rsidR="004928D2">
        <w:rPr>
          <w:rFonts w:ascii="Times New Roman" w:eastAsia="Times New Roman" w:hAnsi="Times New Roman" w:cs="Times New Roman"/>
          <w:color w:val="000000" w:themeColor="text1"/>
          <w:lang w:val="en-US" w:bidi="he-IL"/>
        </w:rPr>
        <w:t xml:space="preserve">oscillator as the LO. The IF and RF ports of the mixer are matched to 50 </w:t>
      </w:r>
      <w:r w:rsidR="00731F37">
        <w:rPr>
          <w:rFonts w:ascii="Times New Roman" w:eastAsia="Times New Roman" w:hAnsi="Times New Roman" w:cs="Times New Roman"/>
          <w:color w:val="000000" w:themeColor="text1"/>
          <w:lang w:val="en-US" w:bidi="he-IL"/>
        </w:rPr>
        <w:t>ohms;</w:t>
      </w:r>
      <w:r w:rsidR="004928D2">
        <w:rPr>
          <w:rFonts w:ascii="Times New Roman" w:eastAsia="Times New Roman" w:hAnsi="Times New Roman" w:cs="Times New Roman"/>
          <w:color w:val="000000" w:themeColor="text1"/>
          <w:lang w:val="en-US" w:bidi="he-IL"/>
        </w:rPr>
        <w:t xml:space="preserve"> </w:t>
      </w:r>
      <w:r w:rsidR="00731F37">
        <w:rPr>
          <w:rFonts w:ascii="Times New Roman" w:eastAsia="Times New Roman" w:hAnsi="Times New Roman" w:cs="Times New Roman"/>
          <w:color w:val="000000" w:themeColor="text1"/>
          <w:lang w:val="en-US" w:bidi="he-IL"/>
        </w:rPr>
        <w:t>however,</w:t>
      </w:r>
      <w:r w:rsidR="004928D2">
        <w:rPr>
          <w:rFonts w:ascii="Times New Roman" w:eastAsia="Times New Roman" w:hAnsi="Times New Roman" w:cs="Times New Roman"/>
          <w:color w:val="000000" w:themeColor="text1"/>
          <w:lang w:val="en-US" w:bidi="he-IL"/>
        </w:rPr>
        <w:t xml:space="preserve"> the LO port isn’t matched. There is a </w:t>
      </w:r>
      <w:r w:rsidR="007A3927">
        <w:rPr>
          <w:rFonts w:ascii="Times New Roman" w:eastAsia="Times New Roman" w:hAnsi="Times New Roman" w:cs="Times New Roman"/>
          <w:color w:val="000000" w:themeColor="text1"/>
          <w:lang w:val="en-US" w:bidi="he-IL"/>
        </w:rPr>
        <w:t xml:space="preserve">functional schematic given in the data sheet, however the data sheet didn’t specify if the given impedances are exact, </w:t>
      </w:r>
      <w:r w:rsidR="00C15D72">
        <w:rPr>
          <w:rFonts w:ascii="Times New Roman" w:eastAsia="Times New Roman" w:hAnsi="Times New Roman" w:cs="Times New Roman"/>
          <w:color w:val="000000" w:themeColor="text1"/>
          <w:lang w:val="en-US" w:bidi="he-IL"/>
        </w:rPr>
        <w:t>or if</w:t>
      </w:r>
      <w:r w:rsidR="007A3927">
        <w:rPr>
          <w:rFonts w:ascii="Times New Roman" w:eastAsia="Times New Roman" w:hAnsi="Times New Roman" w:cs="Times New Roman"/>
          <w:color w:val="000000" w:themeColor="text1"/>
          <w:lang w:val="en-US" w:bidi="he-IL"/>
        </w:rPr>
        <w:t xml:space="preserve"> the impedances are </w:t>
      </w:r>
      <w:r w:rsidR="00FF315A">
        <w:rPr>
          <w:rFonts w:ascii="Times New Roman" w:eastAsia="Times New Roman" w:hAnsi="Times New Roman" w:cs="Times New Roman"/>
          <w:color w:val="000000" w:themeColor="text1"/>
          <w:lang w:val="en-US" w:bidi="he-IL"/>
        </w:rPr>
        <w:t xml:space="preserve">the impedances of discrete components on a </w:t>
      </w:r>
      <w:r w:rsidR="00C15D72">
        <w:rPr>
          <w:rFonts w:ascii="Times New Roman" w:eastAsia="Times New Roman" w:hAnsi="Times New Roman" w:cs="Times New Roman"/>
          <w:color w:val="000000" w:themeColor="text1"/>
          <w:lang w:val="en-US" w:bidi="he-IL"/>
        </w:rPr>
        <w:t>specific PCB. Since this is the case, a specialized test board must be fabricated, to test this component in the lab.</w:t>
      </w:r>
      <w:r w:rsidR="008A2913">
        <w:rPr>
          <w:rFonts w:ascii="Times New Roman" w:eastAsia="Times New Roman" w:hAnsi="Times New Roman" w:cs="Times New Roman"/>
          <w:color w:val="000000" w:themeColor="text1"/>
          <w:lang w:val="en-US" w:bidi="he-IL"/>
        </w:rPr>
        <w:t xml:space="preserve"> </w:t>
      </w:r>
      <w:r w:rsidR="00175430">
        <w:rPr>
          <w:rFonts w:ascii="Times New Roman" w:eastAsia="Times New Roman" w:hAnsi="Times New Roman" w:cs="Times New Roman"/>
          <w:color w:val="000000" w:themeColor="text1"/>
          <w:lang w:val="en-US" w:bidi="he-IL"/>
        </w:rPr>
        <w:t xml:space="preserve">This will be tested either using a VNA with </w:t>
      </w:r>
      <w:r w:rsidR="00B41058">
        <w:rPr>
          <w:rFonts w:ascii="Times New Roman" w:eastAsia="Times New Roman" w:hAnsi="Times New Roman" w:cs="Times New Roman"/>
          <w:color w:val="000000" w:themeColor="text1"/>
          <w:lang w:val="en-US" w:bidi="he-IL"/>
        </w:rPr>
        <w:t xml:space="preserve">an RF probe and using </w:t>
      </w:r>
      <w:r w:rsidR="00B41058" w:rsidRPr="00B41058">
        <w:rPr>
          <w:rFonts w:ascii="Times New Roman" w:eastAsia="Times New Roman" w:hAnsi="Times New Roman" w:cs="Times New Roman"/>
          <w:color w:val="000000" w:themeColor="text1"/>
          <w:lang w:bidi="he-IL"/>
        </w:rPr>
        <w:t xml:space="preserve">Port Extension (also called Electrical Delay) </w:t>
      </w:r>
      <w:r w:rsidR="00B41058">
        <w:rPr>
          <w:rFonts w:ascii="Times New Roman" w:eastAsia="Times New Roman" w:hAnsi="Times New Roman" w:cs="Times New Roman"/>
          <w:color w:val="000000" w:themeColor="text1"/>
          <w:lang w:val="en-US" w:bidi="he-IL"/>
        </w:rPr>
        <w:t>to take out the impedance from measuring it</w:t>
      </w:r>
      <w:r w:rsidR="00061667">
        <w:rPr>
          <w:rFonts w:ascii="Times New Roman" w:eastAsia="Times New Roman" w:hAnsi="Times New Roman" w:cs="Times New Roman"/>
          <w:color w:val="000000" w:themeColor="text1"/>
          <w:lang w:val="en-US" w:bidi="he-IL"/>
        </w:rPr>
        <w:t xml:space="preserve"> (and the solder if there is),</w:t>
      </w:r>
      <w:r w:rsidR="00B41058">
        <w:rPr>
          <w:rFonts w:ascii="Times New Roman" w:eastAsia="Times New Roman" w:hAnsi="Times New Roman" w:cs="Times New Roman"/>
          <w:color w:val="000000" w:themeColor="text1"/>
          <w:lang w:val="en-US" w:bidi="he-IL"/>
        </w:rPr>
        <w:t xml:space="preserve"> or </w:t>
      </w:r>
      <w:r w:rsidR="00061667">
        <w:rPr>
          <w:rFonts w:ascii="Times New Roman" w:eastAsia="Times New Roman" w:hAnsi="Times New Roman" w:cs="Times New Roman"/>
          <w:color w:val="000000" w:themeColor="text1"/>
          <w:lang w:val="en-US" w:bidi="he-IL"/>
        </w:rPr>
        <w:t xml:space="preserve">measuring using a SMA soldered port, with </w:t>
      </w:r>
      <w:r w:rsidR="002E704A">
        <w:rPr>
          <w:rFonts w:ascii="Times New Roman" w:eastAsia="Times New Roman" w:hAnsi="Times New Roman" w:cs="Times New Roman"/>
          <w:color w:val="000000" w:themeColor="text1"/>
          <w:lang w:val="en-US" w:bidi="he-IL"/>
        </w:rPr>
        <w:t xml:space="preserve">a pi network in between, finding impedance, and changing accordingly. Using dial capacitors </w:t>
      </w:r>
      <w:r w:rsidR="00A028D9">
        <w:rPr>
          <w:rFonts w:ascii="Times New Roman" w:eastAsia="Times New Roman" w:hAnsi="Times New Roman" w:cs="Times New Roman"/>
          <w:color w:val="000000" w:themeColor="text1"/>
          <w:lang w:val="en-US" w:bidi="he-IL"/>
        </w:rPr>
        <w:t>and</w:t>
      </w:r>
      <w:r w:rsidR="002E704A">
        <w:rPr>
          <w:rFonts w:ascii="Times New Roman" w:eastAsia="Times New Roman" w:hAnsi="Times New Roman" w:cs="Times New Roman"/>
          <w:color w:val="000000" w:themeColor="text1"/>
          <w:lang w:val="en-US" w:bidi="he-IL"/>
        </w:rPr>
        <w:t xml:space="preserve"> inductors would be ideal</w:t>
      </w:r>
      <w:r w:rsidR="00D072CC">
        <w:rPr>
          <w:rFonts w:ascii="Times New Roman" w:eastAsia="Times New Roman" w:hAnsi="Times New Roman" w:cs="Times New Roman"/>
          <w:color w:val="000000" w:themeColor="text1"/>
          <w:lang w:val="en-US" w:bidi="he-IL"/>
        </w:rPr>
        <w:t>.</w:t>
      </w:r>
      <w:r w:rsidR="00E559C7">
        <w:rPr>
          <w:rFonts w:ascii="Times New Roman" w:eastAsia="Times New Roman" w:hAnsi="Times New Roman" w:cs="Times New Roman"/>
          <w:color w:val="000000" w:themeColor="text1"/>
          <w:lang w:val="en-US" w:bidi="he-IL"/>
        </w:rPr>
        <w:t xml:space="preserve"> After the output of the </w:t>
      </w:r>
      <w:r w:rsidR="00A028D9">
        <w:rPr>
          <w:rFonts w:ascii="Times New Roman" w:eastAsia="Times New Roman" w:hAnsi="Times New Roman" w:cs="Times New Roman"/>
          <w:color w:val="000000" w:themeColor="text1"/>
          <w:lang w:val="en-US" w:bidi="he-IL"/>
        </w:rPr>
        <w:t xml:space="preserve">RF port, there will be a matching network, and an amplifier/buffer to increase the power to around 20dBm, to allow for far transit of </w:t>
      </w:r>
      <w:r w:rsidR="00E12D98">
        <w:rPr>
          <w:rFonts w:ascii="Times New Roman" w:eastAsia="Times New Roman" w:hAnsi="Times New Roman" w:cs="Times New Roman"/>
          <w:color w:val="000000" w:themeColor="text1"/>
          <w:lang w:val="en-US" w:bidi="he-IL"/>
        </w:rPr>
        <w:t>signal,</w:t>
      </w:r>
      <w:r w:rsidR="00A028D9">
        <w:rPr>
          <w:rFonts w:ascii="Times New Roman" w:eastAsia="Times New Roman" w:hAnsi="Times New Roman" w:cs="Times New Roman"/>
          <w:color w:val="000000" w:themeColor="text1"/>
          <w:lang w:val="en-US" w:bidi="he-IL"/>
        </w:rPr>
        <w:t xml:space="preserve"> then finally an SMA connector to an antenna.</w:t>
      </w:r>
      <w:r w:rsidR="00612D37">
        <w:rPr>
          <w:rFonts w:ascii="Times New Roman" w:eastAsia="Times New Roman" w:hAnsi="Times New Roman" w:cs="Times New Roman"/>
          <w:color w:val="000000" w:themeColor="text1"/>
          <w:lang w:val="en-US" w:bidi="he-IL"/>
        </w:rPr>
        <w:t xml:space="preserve"> Afterwards there will be another bandpass filter to remove all spurious created frequencies from the mixer.</w:t>
      </w:r>
      <w:r w:rsidR="004A70D7">
        <w:rPr>
          <w:rFonts w:ascii="Times New Roman" w:eastAsia="Times New Roman" w:hAnsi="Times New Roman" w:cs="Times New Roman"/>
          <w:color w:val="000000" w:themeColor="text1"/>
          <w:lang w:val="en-US" w:bidi="he-IL"/>
        </w:rPr>
        <w:t xml:space="preserve"> If the </w:t>
      </w:r>
      <w:r w:rsidR="009B6615" w:rsidRPr="009B6615">
        <w:rPr>
          <w:rFonts w:ascii="Times New Roman" w:eastAsia="Times New Roman" w:hAnsi="Times New Roman" w:cs="Times New Roman"/>
          <w:color w:val="000000" w:themeColor="text1"/>
          <w:lang w:bidi="he-IL"/>
        </w:rPr>
        <w:t>Qualcomm / RF360 B39921</w:t>
      </w:r>
      <w:r w:rsidR="009B6615">
        <w:rPr>
          <w:rFonts w:ascii="Times New Roman" w:eastAsia="Times New Roman" w:hAnsi="Times New Roman" w:cs="Times New Roman"/>
          <w:color w:val="000000" w:themeColor="text1"/>
          <w:lang w:bidi="he-IL"/>
        </w:rPr>
        <w:t xml:space="preserve"> series or the </w:t>
      </w:r>
      <w:r w:rsidR="009B6615" w:rsidRPr="009B6615">
        <w:rPr>
          <w:rFonts w:ascii="Times New Roman" w:eastAsia="Times New Roman" w:hAnsi="Times New Roman" w:cs="Times New Roman"/>
          <w:color w:val="000000" w:themeColor="text1"/>
          <w:lang w:bidi="he-IL"/>
        </w:rPr>
        <w:t>Abracon AFII-SW-0029</w:t>
      </w:r>
      <w:r w:rsidR="009B6615">
        <w:rPr>
          <w:rFonts w:ascii="Times New Roman" w:eastAsia="Times New Roman" w:hAnsi="Times New Roman" w:cs="Times New Roman"/>
          <w:color w:val="000000" w:themeColor="text1"/>
          <w:lang w:bidi="he-IL"/>
        </w:rPr>
        <w:t xml:space="preserve"> saw filters are used, </w:t>
      </w:r>
      <w:r w:rsidR="006D13E9">
        <w:rPr>
          <w:rFonts w:ascii="Times New Roman" w:eastAsia="Times New Roman" w:hAnsi="Times New Roman" w:cs="Times New Roman"/>
          <w:color w:val="000000" w:themeColor="text1"/>
          <w:lang w:bidi="he-IL"/>
        </w:rPr>
        <w:t>which are specifically tuned for the 902-928MHz ISM passband, then:</w:t>
      </w:r>
    </w:p>
    <w:p w14:paraId="5D968C60" w14:textId="77777777" w:rsidR="004A70D7" w:rsidRPr="004A70D7" w:rsidRDefault="004A70D7" w:rsidP="004A70D7">
      <w:pPr>
        <w:rPr>
          <w:rFonts w:asciiTheme="majorBidi" w:eastAsia="Times New Roman" w:hAnsiTheme="majorBidi" w:cstheme="majorBidi"/>
          <w:color w:val="000000" w:themeColor="text1"/>
          <w:lang w:val="en-US"/>
        </w:rPr>
      </w:pPr>
      <w:r w:rsidRPr="004A70D7">
        <w:rPr>
          <w:rFonts w:asciiTheme="majorBidi" w:eastAsia="Times New Roman" w:hAnsiTheme="majorBidi" w:cstheme="majorBidi"/>
          <w:b/>
          <w:bCs/>
          <w:color w:val="000000" w:themeColor="text1"/>
          <w:lang w:val="en-US"/>
        </w:rPr>
        <w:t>At the Lowest Channel (902 MHz Output):</w:t>
      </w:r>
    </w:p>
    <w:p w14:paraId="73943A21" w14:textId="77777777" w:rsidR="004A70D7" w:rsidRPr="004A70D7" w:rsidRDefault="004A70D7" w:rsidP="004A70D7">
      <w:pPr>
        <w:numPr>
          <w:ilvl w:val="0"/>
          <w:numId w:val="60"/>
        </w:numPr>
        <w:rPr>
          <w:rFonts w:asciiTheme="majorBidi" w:eastAsia="Times New Roman" w:hAnsiTheme="majorBidi" w:cstheme="majorBidi"/>
          <w:color w:val="000000" w:themeColor="text1"/>
          <w:lang w:val="en-US"/>
        </w:rPr>
      </w:pPr>
      <w:r w:rsidRPr="004A70D7">
        <w:rPr>
          <w:rFonts w:asciiTheme="majorBidi" w:eastAsia="Times New Roman" w:hAnsiTheme="majorBidi" w:cstheme="majorBidi"/>
          <w:b/>
          <w:bCs/>
          <w:color w:val="000000" w:themeColor="text1"/>
          <w:lang w:val="en-US"/>
        </w:rPr>
        <w:t>IF Generated:</w:t>
      </w:r>
      <w:r w:rsidRPr="004A70D7">
        <w:rPr>
          <w:rFonts w:asciiTheme="majorBidi" w:eastAsia="Times New Roman" w:hAnsiTheme="majorBidi" w:cstheme="majorBidi"/>
          <w:color w:val="000000" w:themeColor="text1"/>
          <w:lang w:val="en-US"/>
        </w:rPr>
        <w:t xml:space="preserve"> 27 MHz</w:t>
      </w:r>
    </w:p>
    <w:p w14:paraId="1886FC7A" w14:textId="496E280F" w:rsidR="004A70D7" w:rsidRPr="004A70D7" w:rsidRDefault="004A70D7" w:rsidP="004A70D7">
      <w:pPr>
        <w:numPr>
          <w:ilvl w:val="0"/>
          <w:numId w:val="60"/>
        </w:numPr>
        <w:rPr>
          <w:rFonts w:asciiTheme="majorBidi" w:eastAsia="Times New Roman" w:hAnsiTheme="majorBidi" w:cstheme="majorBidi"/>
          <w:color w:val="000000" w:themeColor="text1"/>
          <w:lang w:val="en-US"/>
        </w:rPr>
      </w:pPr>
      <w:r w:rsidRPr="004A70D7">
        <w:rPr>
          <w:rFonts w:asciiTheme="majorBidi" w:eastAsia="Times New Roman" w:hAnsiTheme="majorBidi" w:cstheme="majorBidi"/>
          <w:b/>
          <w:bCs/>
          <w:color w:val="000000" w:themeColor="text1"/>
          <w:lang w:val="en-US"/>
        </w:rPr>
        <w:t>Desired RF:</w:t>
      </w:r>
      <w:r w:rsidRPr="004A70D7">
        <w:rPr>
          <w:rFonts w:asciiTheme="majorBidi" w:eastAsia="Times New Roman" w:hAnsiTheme="majorBidi" w:cstheme="majorBidi"/>
          <w:color w:val="000000" w:themeColor="text1"/>
          <w:lang w:val="en-US"/>
        </w:rPr>
        <w:t xml:space="preserve"> 875 + 27 =</w:t>
      </w:r>
      <w:r>
        <w:rPr>
          <w:rFonts w:asciiTheme="majorBidi" w:eastAsia="Times New Roman" w:hAnsiTheme="majorBidi" w:cstheme="majorBidi"/>
          <w:color w:val="000000" w:themeColor="text1"/>
          <w:lang w:val="en-US"/>
        </w:rPr>
        <w:t xml:space="preserve"> </w:t>
      </w:r>
      <w:r w:rsidRPr="004A70D7">
        <w:rPr>
          <w:rFonts w:asciiTheme="majorBidi" w:eastAsia="Times New Roman" w:hAnsiTheme="majorBidi" w:cstheme="majorBidi"/>
          <w:b/>
          <w:bCs/>
          <w:color w:val="000000" w:themeColor="text1"/>
          <w:lang w:val="en-US"/>
        </w:rPr>
        <w:t>902 MHz</w:t>
      </w:r>
      <w:r w:rsidR="006D13E9">
        <w:rPr>
          <w:rFonts w:asciiTheme="majorBidi" w:eastAsia="Times New Roman" w:hAnsiTheme="majorBidi" w:cstheme="majorBidi"/>
          <w:b/>
          <w:bCs/>
          <w:color w:val="000000" w:themeColor="text1"/>
          <w:lang w:val="en-US"/>
        </w:rPr>
        <w:t>:</w:t>
      </w:r>
      <w:r w:rsidRPr="004A70D7">
        <w:rPr>
          <w:rFonts w:asciiTheme="majorBidi" w:eastAsia="Times New Roman" w:hAnsiTheme="majorBidi" w:cstheme="majorBidi"/>
          <w:color w:val="000000" w:themeColor="text1"/>
          <w:lang w:val="en-US"/>
        </w:rPr>
        <w:t xml:space="preserve"> </w:t>
      </w:r>
      <w:r w:rsidRPr="004A70D7">
        <w:rPr>
          <w:rFonts w:asciiTheme="majorBidi" w:eastAsia="Times New Roman" w:hAnsiTheme="majorBidi" w:cstheme="majorBidi"/>
          <w:b/>
          <w:bCs/>
          <w:color w:val="000000" w:themeColor="text1"/>
          <w:lang w:val="en-US"/>
        </w:rPr>
        <w:t>PASSES</w:t>
      </w:r>
    </w:p>
    <w:p w14:paraId="0D908ACC" w14:textId="617D903C" w:rsidR="004A70D7" w:rsidRPr="004A70D7" w:rsidRDefault="004A70D7" w:rsidP="004A70D7">
      <w:pPr>
        <w:numPr>
          <w:ilvl w:val="0"/>
          <w:numId w:val="60"/>
        </w:numPr>
        <w:rPr>
          <w:rFonts w:asciiTheme="majorBidi" w:eastAsia="Times New Roman" w:hAnsiTheme="majorBidi" w:cstheme="majorBidi"/>
          <w:color w:val="000000" w:themeColor="text1"/>
          <w:lang w:val="en-US"/>
        </w:rPr>
      </w:pPr>
      <w:r w:rsidRPr="004A70D7">
        <w:rPr>
          <w:rFonts w:asciiTheme="majorBidi" w:eastAsia="Times New Roman" w:hAnsiTheme="majorBidi" w:cstheme="majorBidi"/>
          <w:b/>
          <w:bCs/>
          <w:color w:val="000000" w:themeColor="text1"/>
          <w:lang w:val="en-US"/>
        </w:rPr>
        <w:t>Image Frequency:</w:t>
      </w:r>
      <w:r w:rsidRPr="004A70D7">
        <w:rPr>
          <w:rFonts w:asciiTheme="majorBidi" w:eastAsia="Times New Roman" w:hAnsiTheme="majorBidi" w:cstheme="majorBidi"/>
          <w:color w:val="000000" w:themeColor="text1"/>
          <w:lang w:val="en-US"/>
        </w:rPr>
        <w:t xml:space="preserve"> 875 - 27 = </w:t>
      </w:r>
      <w:r w:rsidRPr="004A70D7">
        <w:rPr>
          <w:rFonts w:asciiTheme="majorBidi" w:eastAsia="Times New Roman" w:hAnsiTheme="majorBidi" w:cstheme="majorBidi"/>
          <w:b/>
          <w:bCs/>
          <w:color w:val="000000" w:themeColor="text1"/>
          <w:lang w:val="en-US"/>
        </w:rPr>
        <w:t>848</w:t>
      </w:r>
      <w:r w:rsidR="006D13E9">
        <w:rPr>
          <w:rFonts w:asciiTheme="majorBidi" w:eastAsia="Times New Roman" w:hAnsiTheme="majorBidi" w:cstheme="majorBidi"/>
          <w:b/>
          <w:bCs/>
          <w:color w:val="000000" w:themeColor="text1"/>
          <w:lang w:val="en-US"/>
        </w:rPr>
        <w:t>:</w:t>
      </w:r>
      <w:r w:rsidRPr="004A70D7">
        <w:rPr>
          <w:rFonts w:asciiTheme="majorBidi" w:eastAsia="Times New Roman" w:hAnsiTheme="majorBidi" w:cstheme="majorBidi"/>
          <w:b/>
          <w:bCs/>
          <w:color w:val="000000" w:themeColor="text1"/>
          <w:lang w:val="en-US"/>
        </w:rPr>
        <w:t xml:space="preserve"> BLOCKED</w:t>
      </w:r>
      <w:r w:rsidRPr="004A70D7">
        <w:rPr>
          <w:rFonts w:asciiTheme="majorBidi" w:eastAsia="Times New Roman" w:hAnsiTheme="majorBidi" w:cstheme="majorBidi"/>
          <w:color w:val="000000" w:themeColor="text1"/>
          <w:lang w:val="en-US"/>
        </w:rPr>
        <w:t xml:space="preserve"> (52 MHz away from the passband edge)</w:t>
      </w:r>
    </w:p>
    <w:p w14:paraId="7D29699B" w14:textId="3AFC755A" w:rsidR="004A70D7" w:rsidRPr="004A70D7" w:rsidRDefault="004A70D7" w:rsidP="004A70D7">
      <w:pPr>
        <w:numPr>
          <w:ilvl w:val="0"/>
          <w:numId w:val="60"/>
        </w:numPr>
        <w:rPr>
          <w:rFonts w:asciiTheme="majorBidi" w:eastAsia="Times New Roman" w:hAnsiTheme="majorBidi" w:cstheme="majorBidi"/>
          <w:color w:val="000000" w:themeColor="text1"/>
          <w:lang w:val="en-US"/>
        </w:rPr>
      </w:pPr>
      <w:r w:rsidRPr="004A70D7">
        <w:rPr>
          <w:rFonts w:asciiTheme="majorBidi" w:eastAsia="Times New Roman" w:hAnsiTheme="majorBidi" w:cstheme="majorBidi"/>
          <w:b/>
          <w:bCs/>
          <w:color w:val="000000" w:themeColor="text1"/>
          <w:lang w:val="en-US"/>
        </w:rPr>
        <w:t>LO Leakage:</w:t>
      </w:r>
      <w:r w:rsidRPr="004A70D7">
        <w:rPr>
          <w:rFonts w:asciiTheme="majorBidi" w:eastAsia="Times New Roman" w:hAnsiTheme="majorBidi" w:cstheme="majorBidi"/>
          <w:color w:val="000000" w:themeColor="text1"/>
          <w:lang w:val="en-US"/>
        </w:rPr>
        <w:t xml:space="preserve"> </w:t>
      </w:r>
      <w:r w:rsidRPr="004A70D7">
        <w:rPr>
          <w:rFonts w:asciiTheme="majorBidi" w:eastAsia="Times New Roman" w:hAnsiTheme="majorBidi" w:cstheme="majorBidi"/>
          <w:b/>
          <w:bCs/>
          <w:color w:val="000000" w:themeColor="text1"/>
          <w:lang w:val="en-US"/>
        </w:rPr>
        <w:t>875 MHz</w:t>
      </w:r>
      <w:r w:rsidR="006D13E9">
        <w:rPr>
          <w:rFonts w:asciiTheme="majorBidi" w:eastAsia="Times New Roman" w:hAnsiTheme="majorBidi" w:cstheme="majorBidi"/>
          <w:color w:val="000000" w:themeColor="text1"/>
          <w:lang w:val="en-US"/>
        </w:rPr>
        <w:t xml:space="preserve">: </w:t>
      </w:r>
      <w:r w:rsidRPr="004A70D7">
        <w:rPr>
          <w:rFonts w:asciiTheme="majorBidi" w:eastAsia="Times New Roman" w:hAnsiTheme="majorBidi" w:cstheme="majorBidi"/>
          <w:b/>
          <w:bCs/>
          <w:color w:val="000000" w:themeColor="text1"/>
          <w:lang w:val="en-US"/>
        </w:rPr>
        <w:t>BLOCKED</w:t>
      </w:r>
      <w:r w:rsidRPr="004A70D7">
        <w:rPr>
          <w:rFonts w:asciiTheme="majorBidi" w:eastAsia="Times New Roman" w:hAnsiTheme="majorBidi" w:cstheme="majorBidi"/>
          <w:color w:val="000000" w:themeColor="text1"/>
          <w:lang w:val="en-US"/>
        </w:rPr>
        <w:t xml:space="preserve"> (25 MHz away from the passband edge)</w:t>
      </w:r>
    </w:p>
    <w:p w14:paraId="38C553AC" w14:textId="77777777" w:rsidR="004A70D7" w:rsidRPr="004A70D7" w:rsidRDefault="004A70D7" w:rsidP="004A70D7">
      <w:pPr>
        <w:rPr>
          <w:rFonts w:asciiTheme="majorBidi" w:eastAsia="Times New Roman" w:hAnsiTheme="majorBidi" w:cstheme="majorBidi"/>
          <w:color w:val="000000" w:themeColor="text1"/>
          <w:lang w:val="en-US"/>
        </w:rPr>
      </w:pPr>
      <w:r w:rsidRPr="004A70D7">
        <w:rPr>
          <w:rFonts w:asciiTheme="majorBidi" w:eastAsia="Times New Roman" w:hAnsiTheme="majorBidi" w:cstheme="majorBidi"/>
          <w:b/>
          <w:bCs/>
          <w:color w:val="000000" w:themeColor="text1"/>
          <w:lang w:val="en-US"/>
        </w:rPr>
        <w:t>At the Highest Channel (928 MHz Output):</w:t>
      </w:r>
    </w:p>
    <w:p w14:paraId="0527CAC6" w14:textId="77777777" w:rsidR="004A70D7" w:rsidRPr="004A70D7" w:rsidRDefault="004A70D7" w:rsidP="004A70D7">
      <w:pPr>
        <w:numPr>
          <w:ilvl w:val="0"/>
          <w:numId w:val="61"/>
        </w:numPr>
        <w:rPr>
          <w:rFonts w:asciiTheme="majorBidi" w:eastAsia="Times New Roman" w:hAnsiTheme="majorBidi" w:cstheme="majorBidi"/>
          <w:color w:val="000000" w:themeColor="text1"/>
          <w:lang w:val="en-US"/>
        </w:rPr>
      </w:pPr>
      <w:r w:rsidRPr="004A70D7">
        <w:rPr>
          <w:rFonts w:asciiTheme="majorBidi" w:eastAsia="Times New Roman" w:hAnsiTheme="majorBidi" w:cstheme="majorBidi"/>
          <w:b/>
          <w:bCs/>
          <w:color w:val="000000" w:themeColor="text1"/>
          <w:lang w:val="en-US"/>
        </w:rPr>
        <w:t>IF Generated:</w:t>
      </w:r>
      <w:r w:rsidRPr="004A70D7">
        <w:rPr>
          <w:rFonts w:asciiTheme="majorBidi" w:eastAsia="Times New Roman" w:hAnsiTheme="majorBidi" w:cstheme="majorBidi"/>
          <w:color w:val="000000" w:themeColor="text1"/>
          <w:lang w:val="en-US"/>
        </w:rPr>
        <w:t xml:space="preserve"> 53 MHz</w:t>
      </w:r>
    </w:p>
    <w:p w14:paraId="629AC6E0" w14:textId="6C8BD393" w:rsidR="004A70D7" w:rsidRPr="004A70D7" w:rsidRDefault="004A70D7" w:rsidP="004A70D7">
      <w:pPr>
        <w:numPr>
          <w:ilvl w:val="0"/>
          <w:numId w:val="61"/>
        </w:numPr>
        <w:rPr>
          <w:rFonts w:asciiTheme="majorBidi" w:eastAsia="Times New Roman" w:hAnsiTheme="majorBidi" w:cstheme="majorBidi"/>
          <w:color w:val="000000" w:themeColor="text1"/>
          <w:lang w:val="en-US"/>
        </w:rPr>
      </w:pPr>
      <w:r w:rsidRPr="004A70D7">
        <w:rPr>
          <w:rFonts w:asciiTheme="majorBidi" w:eastAsia="Times New Roman" w:hAnsiTheme="majorBidi" w:cstheme="majorBidi"/>
          <w:b/>
          <w:bCs/>
          <w:color w:val="000000" w:themeColor="text1"/>
          <w:lang w:val="en-US"/>
        </w:rPr>
        <w:t>Desired RF:</w:t>
      </w:r>
      <w:r w:rsidRPr="004A70D7">
        <w:rPr>
          <w:rFonts w:asciiTheme="majorBidi" w:eastAsia="Times New Roman" w:hAnsiTheme="majorBidi" w:cstheme="majorBidi"/>
          <w:color w:val="000000" w:themeColor="text1"/>
          <w:lang w:val="en-US"/>
        </w:rPr>
        <w:t xml:space="preserve"> 875 + 53 = </w:t>
      </w:r>
      <w:r w:rsidRPr="004A70D7">
        <w:rPr>
          <w:rFonts w:asciiTheme="majorBidi" w:eastAsia="Times New Roman" w:hAnsiTheme="majorBidi" w:cstheme="majorBidi"/>
          <w:b/>
          <w:bCs/>
          <w:color w:val="000000" w:themeColor="text1"/>
          <w:lang w:val="en-US"/>
        </w:rPr>
        <w:t>928 MHz</w:t>
      </w:r>
      <w:r w:rsidR="003E6389">
        <w:rPr>
          <w:rFonts w:asciiTheme="majorBidi" w:eastAsia="Times New Roman" w:hAnsiTheme="majorBidi" w:cstheme="majorBidi"/>
          <w:color w:val="000000" w:themeColor="text1"/>
          <w:lang w:val="en-US"/>
        </w:rPr>
        <w:t xml:space="preserve">: </w:t>
      </w:r>
      <w:r w:rsidRPr="004A70D7">
        <w:rPr>
          <w:rFonts w:asciiTheme="majorBidi" w:eastAsia="Times New Roman" w:hAnsiTheme="majorBidi" w:cstheme="majorBidi"/>
          <w:b/>
          <w:bCs/>
          <w:color w:val="000000" w:themeColor="text1"/>
          <w:lang w:val="en-US"/>
        </w:rPr>
        <w:t>PASSES</w:t>
      </w:r>
    </w:p>
    <w:p w14:paraId="66CC5B03" w14:textId="1F74BA6C" w:rsidR="004A70D7" w:rsidRPr="004A70D7" w:rsidRDefault="004A70D7" w:rsidP="004A70D7">
      <w:pPr>
        <w:numPr>
          <w:ilvl w:val="0"/>
          <w:numId w:val="61"/>
        </w:numPr>
        <w:rPr>
          <w:rFonts w:asciiTheme="majorBidi" w:eastAsia="Times New Roman" w:hAnsiTheme="majorBidi" w:cstheme="majorBidi"/>
          <w:color w:val="000000" w:themeColor="text1"/>
          <w:lang w:val="en-US"/>
        </w:rPr>
      </w:pPr>
      <w:r w:rsidRPr="004A70D7">
        <w:rPr>
          <w:rFonts w:asciiTheme="majorBidi" w:eastAsia="Times New Roman" w:hAnsiTheme="majorBidi" w:cstheme="majorBidi"/>
          <w:b/>
          <w:bCs/>
          <w:color w:val="000000" w:themeColor="text1"/>
          <w:lang w:val="en-US"/>
        </w:rPr>
        <w:t>Image Frequency:</w:t>
      </w:r>
      <w:r w:rsidRPr="004A70D7">
        <w:rPr>
          <w:rFonts w:asciiTheme="majorBidi" w:eastAsia="Times New Roman" w:hAnsiTheme="majorBidi" w:cstheme="majorBidi"/>
          <w:color w:val="000000" w:themeColor="text1"/>
          <w:lang w:val="en-US"/>
        </w:rPr>
        <w:t xml:space="preserve"> 875 - 53 = </w:t>
      </w:r>
      <w:r w:rsidRPr="004A70D7">
        <w:rPr>
          <w:rFonts w:asciiTheme="majorBidi" w:eastAsia="Times New Roman" w:hAnsiTheme="majorBidi" w:cstheme="majorBidi"/>
          <w:b/>
          <w:bCs/>
          <w:color w:val="000000" w:themeColor="text1"/>
          <w:lang w:val="en-US"/>
        </w:rPr>
        <w:t>822 MHz</w:t>
      </w:r>
      <w:r w:rsidR="003E6389">
        <w:rPr>
          <w:rFonts w:asciiTheme="majorBidi" w:eastAsia="Times New Roman" w:hAnsiTheme="majorBidi" w:cstheme="majorBidi"/>
          <w:color w:val="000000" w:themeColor="text1"/>
          <w:lang w:val="en-US"/>
        </w:rPr>
        <w:t xml:space="preserve">: </w:t>
      </w:r>
      <w:r w:rsidRPr="004A70D7">
        <w:rPr>
          <w:rFonts w:asciiTheme="majorBidi" w:eastAsia="Times New Roman" w:hAnsiTheme="majorBidi" w:cstheme="majorBidi"/>
          <w:b/>
          <w:bCs/>
          <w:color w:val="000000" w:themeColor="text1"/>
          <w:lang w:val="en-US"/>
        </w:rPr>
        <w:t>BLOCKED</w:t>
      </w:r>
      <w:r w:rsidRPr="004A70D7">
        <w:rPr>
          <w:rFonts w:asciiTheme="majorBidi" w:eastAsia="Times New Roman" w:hAnsiTheme="majorBidi" w:cstheme="majorBidi"/>
          <w:color w:val="000000" w:themeColor="text1"/>
          <w:lang w:val="en-US"/>
        </w:rPr>
        <w:t xml:space="preserve"> (78 MHz away from the passband edge)</w:t>
      </w:r>
    </w:p>
    <w:p w14:paraId="48CC618C" w14:textId="5BD9F589" w:rsidR="004A70D7" w:rsidRPr="004A70D7" w:rsidRDefault="004A70D7" w:rsidP="004A70D7">
      <w:pPr>
        <w:numPr>
          <w:ilvl w:val="0"/>
          <w:numId w:val="61"/>
        </w:numPr>
        <w:rPr>
          <w:rFonts w:asciiTheme="majorBidi" w:eastAsia="Times New Roman" w:hAnsiTheme="majorBidi" w:cstheme="majorBidi"/>
          <w:color w:val="000000" w:themeColor="text1"/>
          <w:lang w:val="en-US"/>
        </w:rPr>
      </w:pPr>
      <w:r w:rsidRPr="004A70D7">
        <w:rPr>
          <w:rFonts w:asciiTheme="majorBidi" w:eastAsia="Times New Roman" w:hAnsiTheme="majorBidi" w:cstheme="majorBidi"/>
          <w:b/>
          <w:bCs/>
          <w:color w:val="000000" w:themeColor="text1"/>
          <w:lang w:val="en-US"/>
        </w:rPr>
        <w:t>LO Leakage:</w:t>
      </w:r>
      <w:r w:rsidRPr="004A70D7">
        <w:rPr>
          <w:rFonts w:asciiTheme="majorBidi" w:eastAsia="Times New Roman" w:hAnsiTheme="majorBidi" w:cstheme="majorBidi"/>
          <w:color w:val="000000" w:themeColor="text1"/>
          <w:lang w:val="en-US"/>
        </w:rPr>
        <w:t xml:space="preserve"> </w:t>
      </w:r>
      <w:r w:rsidRPr="004A70D7">
        <w:rPr>
          <w:rFonts w:asciiTheme="majorBidi" w:eastAsia="Times New Roman" w:hAnsiTheme="majorBidi" w:cstheme="majorBidi"/>
          <w:b/>
          <w:bCs/>
          <w:color w:val="000000" w:themeColor="text1"/>
          <w:lang w:val="en-US"/>
        </w:rPr>
        <w:t>875 MHz</w:t>
      </w:r>
      <w:r w:rsidR="003E6389">
        <w:rPr>
          <w:rFonts w:asciiTheme="majorBidi" w:eastAsia="Times New Roman" w:hAnsiTheme="majorBidi" w:cstheme="majorBidi"/>
          <w:color w:val="000000" w:themeColor="text1"/>
          <w:lang w:val="en-US"/>
        </w:rPr>
        <w:t xml:space="preserve">: </w:t>
      </w:r>
      <w:r w:rsidRPr="004A70D7">
        <w:rPr>
          <w:rFonts w:asciiTheme="majorBidi" w:eastAsia="Times New Roman" w:hAnsiTheme="majorBidi" w:cstheme="majorBidi"/>
          <w:b/>
          <w:bCs/>
          <w:color w:val="000000" w:themeColor="text1"/>
          <w:lang w:val="en-US"/>
        </w:rPr>
        <w:t>BLOCKED</w:t>
      </w:r>
      <w:r w:rsidRPr="004A70D7">
        <w:rPr>
          <w:rFonts w:asciiTheme="majorBidi" w:eastAsia="Times New Roman" w:hAnsiTheme="majorBidi" w:cstheme="majorBidi"/>
          <w:color w:val="000000" w:themeColor="text1"/>
          <w:lang w:val="en-US"/>
        </w:rPr>
        <w:t xml:space="preserve"> (25 MHz away from the passband edge)</w:t>
      </w:r>
    </w:p>
    <w:p w14:paraId="56310290" w14:textId="48FF6CD4" w:rsidR="004A70D7" w:rsidRDefault="003E6389" w:rsidP="00B41058">
      <w:pP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 xml:space="preserve">Do more research on PCB design for saw filters, Gemini AI said something about needing matching (of course) and </w:t>
      </w:r>
      <w:r w:rsidR="0061492D">
        <w:rPr>
          <w:rFonts w:asciiTheme="majorBidi" w:eastAsia="Times New Roman" w:hAnsiTheme="majorBidi" w:cstheme="majorBidi"/>
          <w:color w:val="000000" w:themeColor="text1"/>
          <w:lang w:val="en-US"/>
        </w:rPr>
        <w:t>that there need to be multiple thermal/ground vias underneath the ground pads of the filter.</w:t>
      </w:r>
    </w:p>
    <w:p w14:paraId="03C21283" w14:textId="013790C0" w:rsidR="000061EA" w:rsidRPr="000061EA" w:rsidRDefault="000061EA" w:rsidP="000061EA">
      <w:pPr>
        <w:rPr>
          <w:rFonts w:asciiTheme="majorBidi" w:eastAsia="Times New Roman" w:hAnsiTheme="majorBidi" w:cstheme="majorBidi"/>
          <w:color w:val="000000" w:themeColor="text1"/>
          <w:lang w:val="en-US"/>
        </w:rPr>
      </w:pPr>
      <w:r>
        <w:rPr>
          <w:rFonts w:asciiTheme="majorBidi" w:eastAsia="Times New Roman" w:hAnsiTheme="majorBidi" w:cstheme="majorBidi"/>
          <w:color w:val="000000" w:themeColor="text1"/>
          <w:lang w:val="en-US"/>
        </w:rPr>
        <w:tab/>
        <w:t xml:space="preserve">In the end, the Qualcomm </w:t>
      </w:r>
      <w:r w:rsidRPr="000061EA">
        <w:rPr>
          <w:rFonts w:asciiTheme="majorBidi" w:eastAsia="Times New Roman" w:hAnsiTheme="majorBidi" w:cstheme="majorBidi"/>
          <w:b/>
          <w:bCs/>
          <w:color w:val="000000" w:themeColor="text1"/>
          <w:lang w:val="en-US"/>
        </w:rPr>
        <w:t>B39921B4301F210</w:t>
      </w:r>
      <w:r>
        <w:rPr>
          <w:rFonts w:asciiTheme="majorBidi" w:eastAsia="Times New Roman" w:hAnsiTheme="majorBidi" w:cstheme="majorBidi"/>
          <w:b/>
          <w:bCs/>
          <w:color w:val="000000" w:themeColor="text1"/>
          <w:lang w:val="en-US"/>
        </w:rPr>
        <w:t xml:space="preserve"> </w:t>
      </w:r>
      <w:r>
        <w:rPr>
          <w:rFonts w:asciiTheme="majorBidi" w:eastAsia="Times New Roman" w:hAnsiTheme="majorBidi" w:cstheme="majorBidi"/>
          <w:color w:val="000000" w:themeColor="text1"/>
          <w:lang w:val="en-US"/>
        </w:rPr>
        <w:t>SAW filter will be used</w:t>
      </w:r>
      <w:r w:rsidR="0031099E">
        <w:rPr>
          <w:rFonts w:asciiTheme="majorBidi" w:eastAsia="Times New Roman" w:hAnsiTheme="majorBidi" w:cstheme="majorBidi"/>
          <w:color w:val="000000" w:themeColor="text1"/>
          <w:lang w:val="en-US"/>
        </w:rPr>
        <w:t>, as it has -40dB in stop band, and maximum -2dB attenuation in the passband</w:t>
      </w:r>
      <w:r w:rsidR="00542CFE">
        <w:rPr>
          <w:rFonts w:asciiTheme="majorBidi" w:eastAsia="Times New Roman" w:hAnsiTheme="majorBidi" w:cstheme="majorBidi"/>
          <w:color w:val="000000" w:themeColor="text1"/>
          <w:lang w:val="en-US"/>
        </w:rPr>
        <w:t xml:space="preserve">. It is matched on both sides to 50 ohms, so no matching circuit </w:t>
      </w:r>
      <w:r w:rsidR="009847AC">
        <w:rPr>
          <w:rFonts w:asciiTheme="majorBidi" w:eastAsia="Times New Roman" w:hAnsiTheme="majorBidi" w:cstheme="majorBidi"/>
          <w:color w:val="000000" w:themeColor="text1"/>
          <w:lang w:val="en-US"/>
        </w:rPr>
        <w:t>is necessary</w:t>
      </w:r>
      <w:r w:rsidR="00542CFE">
        <w:rPr>
          <w:rFonts w:asciiTheme="majorBidi" w:eastAsia="Times New Roman" w:hAnsiTheme="majorBidi" w:cstheme="majorBidi"/>
          <w:color w:val="000000" w:themeColor="text1"/>
          <w:lang w:val="en-US"/>
        </w:rPr>
        <w:t>, unless the chip is very far from the amplifier and mixer output.</w:t>
      </w:r>
      <w:r w:rsidR="00511613">
        <w:rPr>
          <w:rFonts w:asciiTheme="majorBidi" w:eastAsia="Times New Roman" w:hAnsiTheme="majorBidi" w:cstheme="majorBidi"/>
          <w:color w:val="000000" w:themeColor="text1"/>
          <w:lang w:val="en-US"/>
        </w:rPr>
        <w:t xml:space="preserve"> </w:t>
      </w:r>
      <w:r w:rsidR="007E0A1D">
        <w:rPr>
          <w:rFonts w:asciiTheme="majorBidi" w:eastAsia="Times New Roman" w:hAnsiTheme="majorBidi" w:cstheme="majorBidi"/>
          <w:color w:val="000000" w:themeColor="text1"/>
          <w:lang w:val="en-US"/>
        </w:rPr>
        <w:t>The maximum</w:t>
      </w:r>
      <w:r w:rsidR="00511613">
        <w:rPr>
          <w:rFonts w:asciiTheme="majorBidi" w:eastAsia="Times New Roman" w:hAnsiTheme="majorBidi" w:cstheme="majorBidi"/>
          <w:color w:val="000000" w:themeColor="text1"/>
          <w:lang w:val="en-US"/>
        </w:rPr>
        <w:t xml:space="preserve"> </w:t>
      </w:r>
    </w:p>
    <w:p w14:paraId="16FBB9E8" w14:textId="5105EC46" w:rsidR="00543D7A" w:rsidRPr="00BE736D" w:rsidRDefault="00EF5608">
      <w:pPr>
        <w:pStyle w:val="Heading4"/>
        <w:spacing w:line="240" w:lineRule="auto"/>
        <w:jc w:val="both"/>
        <w:rPr>
          <w:rFonts w:asciiTheme="majorBidi" w:eastAsia="Times New Roman" w:hAnsiTheme="majorBidi" w:cstheme="majorBidi"/>
          <w:color w:val="000000" w:themeColor="text1"/>
        </w:rPr>
        <w:pPrChange w:id="128" w:author="Nicholas Newman" w:date="2026-02-05T10:47:00Z" w16du:dateUtc="2026-02-05T15:47:00Z">
          <w:pPr>
            <w:pStyle w:val="Heading4"/>
            <w:spacing w:line="240" w:lineRule="auto"/>
          </w:pPr>
        </w:pPrChange>
      </w:pPr>
      <w:r w:rsidRPr="00BE736D">
        <w:rPr>
          <w:rFonts w:asciiTheme="majorBidi" w:eastAsia="Times New Roman" w:hAnsiTheme="majorBidi" w:cstheme="majorBidi"/>
          <w:color w:val="000000" w:themeColor="text1"/>
        </w:rPr>
        <w:t xml:space="preserve">Fifth Stage: </w:t>
      </w:r>
      <w:r w:rsidR="00543D7A" w:rsidRPr="00BE736D">
        <w:rPr>
          <w:rFonts w:asciiTheme="majorBidi" w:eastAsia="Times New Roman" w:hAnsiTheme="majorBidi" w:cstheme="majorBidi"/>
          <w:color w:val="000000" w:themeColor="text1"/>
        </w:rPr>
        <w:t>Buffer Stage</w:t>
      </w:r>
      <w:r w:rsidR="0061492D">
        <w:rPr>
          <w:rFonts w:asciiTheme="majorBidi" w:eastAsia="Times New Roman" w:hAnsiTheme="majorBidi" w:cstheme="majorBidi"/>
          <w:color w:val="000000" w:themeColor="text1"/>
        </w:rPr>
        <w:t xml:space="preserve"> / Amplifier stage</w:t>
      </w:r>
    </w:p>
    <w:p w14:paraId="62356E6D" w14:textId="4AF208A7" w:rsidR="00543D7A" w:rsidRPr="00B42F15" w:rsidRDefault="001708AC" w:rsidP="001708AC">
      <w:pPr>
        <w:ind w:firstLine="720"/>
        <w:rPr>
          <w:rFonts w:asciiTheme="majorBidi" w:hAnsiTheme="majorBidi" w:cstheme="majorBidi"/>
          <w:b/>
          <w:bCs/>
          <w:color w:val="000000" w:themeColor="text1"/>
          <w:lang w:val="en-US"/>
        </w:rPr>
      </w:pPr>
      <w:r>
        <w:rPr>
          <w:rFonts w:asciiTheme="majorBidi" w:hAnsiTheme="majorBidi" w:cstheme="majorBidi"/>
          <w:color w:val="000000" w:themeColor="text1"/>
        </w:rPr>
        <w:t xml:space="preserve">This time the </w:t>
      </w:r>
      <w:r w:rsidRPr="001708AC">
        <w:rPr>
          <w:rFonts w:asciiTheme="majorBidi" w:hAnsiTheme="majorBidi" w:cstheme="majorBidi"/>
          <w:b/>
          <w:bCs/>
          <w:color w:val="000000" w:themeColor="text1"/>
          <w:lang w:val="en-US"/>
        </w:rPr>
        <w:t>GRF4003</w:t>
      </w:r>
      <w:r w:rsidR="00D90D38">
        <w:rPr>
          <w:rFonts w:asciiTheme="majorBidi" w:hAnsiTheme="majorBidi" w:cstheme="majorBidi"/>
          <w:b/>
          <w:bCs/>
          <w:color w:val="000000" w:themeColor="text1"/>
          <w:lang w:val="en-US"/>
        </w:rPr>
        <w:t xml:space="preserve"> </w:t>
      </w:r>
      <w:r w:rsidR="00D90D38">
        <w:rPr>
          <w:rFonts w:asciiTheme="majorBidi" w:hAnsiTheme="majorBidi" w:cstheme="majorBidi"/>
          <w:color w:val="000000" w:themeColor="text1"/>
          <w:lang w:val="en-US"/>
        </w:rPr>
        <w:t>amplifier will be used with</w:t>
      </w:r>
      <w:r>
        <w:rPr>
          <w:rFonts w:asciiTheme="majorBidi" w:hAnsiTheme="majorBidi" w:cstheme="majorBidi"/>
          <w:color w:val="000000" w:themeColor="text1"/>
          <w:lang w:val="en-US"/>
        </w:rPr>
        <w:t xml:space="preserve"> possibly</w:t>
      </w:r>
      <w:r w:rsidR="00D90D38">
        <w:rPr>
          <w:rFonts w:asciiTheme="majorBidi" w:hAnsiTheme="majorBidi" w:cstheme="majorBidi"/>
          <w:color w:val="000000" w:themeColor="text1"/>
          <w:lang w:val="en-US"/>
        </w:rPr>
        <w:t xml:space="preserve"> an attenuation network, </w:t>
      </w:r>
      <w:r>
        <w:rPr>
          <w:rFonts w:asciiTheme="majorBidi" w:hAnsiTheme="majorBidi" w:cstheme="majorBidi"/>
          <w:color w:val="000000" w:themeColor="text1"/>
          <w:lang w:val="en-US"/>
        </w:rPr>
        <w:t xml:space="preserve">since this amplifier </w:t>
      </w:r>
      <w:r w:rsidR="00B42F15">
        <w:rPr>
          <w:rFonts w:asciiTheme="majorBidi" w:hAnsiTheme="majorBidi" w:cstheme="majorBidi"/>
          <w:color w:val="000000" w:themeColor="text1"/>
          <w:lang w:val="en-US"/>
        </w:rPr>
        <w:t>has a relatively small</w:t>
      </w:r>
      <w:r w:rsidR="004E65FE">
        <w:rPr>
          <w:rFonts w:asciiTheme="majorBidi" w:hAnsiTheme="majorBidi" w:cstheme="majorBidi"/>
          <w:color w:val="000000" w:themeColor="text1"/>
          <w:lang w:val="en-US"/>
        </w:rPr>
        <w:t xml:space="preserve"> </w:t>
      </w:r>
      <w:r w:rsidR="00B42F15">
        <w:rPr>
          <w:rFonts w:asciiTheme="majorBidi" w:hAnsiTheme="majorBidi" w:cstheme="majorBidi"/>
          <w:color w:val="000000" w:themeColor="text1"/>
          <w:lang w:val="en-US"/>
        </w:rPr>
        <w:t>gain of 1</w:t>
      </w:r>
      <w:r w:rsidR="008B2544">
        <w:rPr>
          <w:rFonts w:asciiTheme="majorBidi" w:hAnsiTheme="majorBidi" w:cstheme="majorBidi"/>
          <w:color w:val="000000" w:themeColor="text1"/>
          <w:lang w:val="en-US"/>
        </w:rPr>
        <w:t>3</w:t>
      </w:r>
      <w:r w:rsidR="00B42F15">
        <w:rPr>
          <w:rFonts w:asciiTheme="majorBidi" w:hAnsiTheme="majorBidi" w:cstheme="majorBidi"/>
          <w:color w:val="000000" w:themeColor="text1"/>
          <w:lang w:val="en-US"/>
        </w:rPr>
        <w:t>dB,</w:t>
      </w:r>
      <w:r w:rsidR="004E65FE">
        <w:rPr>
          <w:rFonts w:asciiTheme="majorBidi" w:hAnsiTheme="majorBidi" w:cstheme="majorBidi"/>
          <w:color w:val="000000" w:themeColor="text1"/>
          <w:lang w:val="en-US"/>
        </w:rPr>
        <w:t xml:space="preserve"> when comparing to other similar amplifiers of this class,</w:t>
      </w:r>
      <w:r w:rsidR="00B42F15">
        <w:rPr>
          <w:rFonts w:asciiTheme="majorBidi" w:hAnsiTheme="majorBidi" w:cstheme="majorBidi"/>
          <w:color w:val="000000" w:themeColor="text1"/>
          <w:lang w:val="en-US"/>
        </w:rPr>
        <w:t xml:space="preserve"> with a </w:t>
      </w:r>
      <w:r w:rsidR="00B42F15" w:rsidRPr="00B42F15">
        <w:rPr>
          <w:rFonts w:ascii="Times New Roman" w:eastAsia="Times New Roman" w:hAnsi="Times New Roman" w:cs="Times New Roman"/>
          <w:color w:val="000000" w:themeColor="text1"/>
          <w:lang w:val="en-US" w:bidi="he-IL"/>
        </w:rPr>
        <w:t>P</w:t>
      </w:r>
      <w:r w:rsidR="00B42F15" w:rsidRPr="00B42F15">
        <w:rPr>
          <w:rFonts w:ascii="Times New Roman" w:eastAsia="Times New Roman" w:hAnsi="Times New Roman" w:cs="Times New Roman"/>
          <w:color w:val="000000" w:themeColor="text1"/>
          <w:vertAlign w:val="subscript"/>
          <w:lang w:val="en-US" w:bidi="he-IL"/>
        </w:rPr>
        <w:t>1dB</w:t>
      </w:r>
      <w:r w:rsidR="00B42F15">
        <w:rPr>
          <w:rFonts w:ascii="Times New Roman" w:eastAsia="Times New Roman" w:hAnsi="Times New Roman" w:cs="Times New Roman"/>
          <w:color w:val="000000" w:themeColor="text1"/>
          <w:vertAlign w:val="subscript"/>
          <w:lang w:val="en-US" w:bidi="he-IL"/>
        </w:rPr>
        <w:t xml:space="preserve"> </w:t>
      </w:r>
      <w:r w:rsidR="00B42F15">
        <w:rPr>
          <w:rFonts w:ascii="Times New Roman" w:eastAsia="Times New Roman" w:hAnsi="Times New Roman" w:cs="Times New Roman"/>
          <w:color w:val="000000" w:themeColor="text1"/>
          <w:lang w:val="en-US" w:bidi="he-IL"/>
        </w:rPr>
        <w:t>at 25dBm, giving a comfortable linear range to work with.</w:t>
      </w:r>
      <w:r w:rsidR="00240BEF">
        <w:rPr>
          <w:rFonts w:ascii="Times New Roman" w:eastAsia="Times New Roman" w:hAnsi="Times New Roman" w:cs="Times New Roman"/>
          <w:color w:val="000000" w:themeColor="text1"/>
          <w:lang w:val="en-US" w:bidi="he-IL"/>
        </w:rPr>
        <w:t xml:space="preserve"> There will be a matching network before and after the amplifier, with a choke next to the antenna to not allow any signal to come in.</w:t>
      </w:r>
    </w:p>
    <w:p w14:paraId="1A406C04" w14:textId="054B71BA" w:rsidR="00EF5608" w:rsidRPr="00BE736D" w:rsidRDefault="00480F00">
      <w:pPr>
        <w:pStyle w:val="Heading4"/>
        <w:spacing w:line="240" w:lineRule="auto"/>
        <w:jc w:val="both"/>
        <w:rPr>
          <w:rFonts w:asciiTheme="majorBidi" w:eastAsia="Times New Roman" w:hAnsiTheme="majorBidi" w:cstheme="majorBidi"/>
          <w:color w:val="000000" w:themeColor="text1"/>
        </w:rPr>
        <w:pPrChange w:id="129" w:author="Nicholas Newman" w:date="2026-02-04T18:41:00Z" w16du:dateUtc="2026-02-04T23:41:00Z">
          <w:pPr>
            <w:pStyle w:val="Heading4"/>
            <w:spacing w:line="240" w:lineRule="auto"/>
          </w:pPr>
        </w:pPrChange>
      </w:pPr>
      <w:r w:rsidRPr="00BE736D">
        <w:rPr>
          <w:rFonts w:asciiTheme="majorBidi" w:eastAsia="Times New Roman" w:hAnsiTheme="majorBidi" w:cstheme="majorBidi"/>
          <w:color w:val="000000" w:themeColor="text1"/>
        </w:rPr>
        <w:t>Sixth</w:t>
      </w:r>
      <w:r w:rsidR="00EA5588" w:rsidRPr="00BE736D">
        <w:rPr>
          <w:rFonts w:asciiTheme="majorBidi" w:eastAsia="Times New Roman" w:hAnsiTheme="majorBidi" w:cstheme="majorBidi"/>
          <w:color w:val="000000" w:themeColor="text1"/>
        </w:rPr>
        <w:t xml:space="preserve"> </w:t>
      </w:r>
      <w:r w:rsidR="00EF5608" w:rsidRPr="00BE736D">
        <w:rPr>
          <w:rFonts w:asciiTheme="majorBidi" w:eastAsia="Times New Roman" w:hAnsiTheme="majorBidi" w:cstheme="majorBidi"/>
          <w:color w:val="000000" w:themeColor="text1"/>
        </w:rPr>
        <w:t>Stage: Antenna</w:t>
      </w:r>
    </w:p>
    <w:p w14:paraId="489615B9" w14:textId="44B7E931" w:rsidR="00ED6B7C" w:rsidRPr="00BE736D" w:rsidRDefault="00ED6B7C" w:rsidP="00931D3B">
      <w:pPr>
        <w:spacing w:line="240" w:lineRule="auto"/>
        <w:ind w:firstLine="720"/>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 xml:space="preserve">The antenna will be either a PCB-integrated on-board antenna or an SMA-connected wire dipole, with the on-board antenna as the primary choice. The target </w:t>
      </w:r>
      <w:r w:rsidR="00274D03" w:rsidRPr="00BE736D">
        <w:rPr>
          <w:rFonts w:asciiTheme="majorBidi" w:eastAsia="Times New Roman" w:hAnsiTheme="majorBidi" w:cstheme="majorBidi"/>
          <w:color w:val="000000" w:themeColor="text1"/>
          <w:lang w:val="en-US"/>
        </w:rPr>
        <w:t>RF</w:t>
      </w:r>
      <w:r w:rsidRPr="00BE736D">
        <w:rPr>
          <w:rFonts w:asciiTheme="majorBidi" w:eastAsia="Times New Roman" w:hAnsiTheme="majorBidi" w:cstheme="majorBidi"/>
          <w:color w:val="000000" w:themeColor="text1"/>
          <w:lang w:val="en-US"/>
        </w:rPr>
        <w:t xml:space="preserve"> power </w:t>
      </w:r>
      <w:r w:rsidR="00721AC0">
        <w:rPr>
          <w:rFonts w:asciiTheme="majorBidi" w:eastAsia="Times New Roman" w:hAnsiTheme="majorBidi" w:cstheme="majorBidi"/>
          <w:color w:val="000000" w:themeColor="text1"/>
          <w:lang w:val="en-US"/>
        </w:rPr>
        <w:t>will be 10-13dBm</w:t>
      </w:r>
      <w:r w:rsidRPr="00BE736D">
        <w:rPr>
          <w:rFonts w:asciiTheme="majorBidi" w:eastAsia="Times New Roman" w:hAnsiTheme="majorBidi" w:cstheme="majorBidi"/>
          <w:color w:val="000000" w:themeColor="text1"/>
          <w:lang w:val="en-US"/>
        </w:rPr>
        <w:t>.</w:t>
      </w:r>
      <w:r w:rsidR="000F1C04" w:rsidRPr="00BE736D">
        <w:rPr>
          <w:rFonts w:asciiTheme="majorBidi" w:eastAsia="Times New Roman" w:hAnsiTheme="majorBidi" w:cstheme="majorBidi"/>
          <w:color w:val="000000" w:themeColor="text1"/>
          <w:lang w:val="en-US"/>
        </w:rPr>
        <w:t xml:space="preserve"> There are a few types of on-board antenna designs as well:</w:t>
      </w:r>
    </w:p>
    <w:tbl>
      <w:tblPr>
        <w:tblStyle w:val="TableGrid"/>
        <w:tblW w:w="0" w:type="auto"/>
        <w:tblLook w:val="04A0" w:firstRow="1" w:lastRow="0" w:firstColumn="1" w:lastColumn="0" w:noHBand="0" w:noVBand="1"/>
      </w:tblPr>
      <w:tblGrid>
        <w:gridCol w:w="1781"/>
        <w:gridCol w:w="3671"/>
        <w:gridCol w:w="3178"/>
      </w:tblGrid>
      <w:tr w:rsidR="00BE736D" w:rsidRPr="00BE736D" w14:paraId="5DB6B221" w14:textId="77777777" w:rsidTr="00A74223">
        <w:tc>
          <w:tcPr>
            <w:tcW w:w="0" w:type="auto"/>
            <w:shd w:val="clear" w:color="auto" w:fill="8DB3E2" w:themeFill="text2" w:themeFillTint="66"/>
            <w:vAlign w:val="center"/>
            <w:hideMark/>
          </w:tcPr>
          <w:p w14:paraId="5F141478" w14:textId="77777777" w:rsidR="00771E7A" w:rsidRPr="00BE736D" w:rsidRDefault="00771E7A" w:rsidP="00A74223">
            <w:pP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Antenna Type</w:t>
            </w:r>
          </w:p>
        </w:tc>
        <w:tc>
          <w:tcPr>
            <w:tcW w:w="0" w:type="auto"/>
            <w:shd w:val="clear" w:color="auto" w:fill="C6D9F1" w:themeFill="text2" w:themeFillTint="33"/>
            <w:hideMark/>
          </w:tcPr>
          <w:p w14:paraId="206230AA" w14:textId="290B279D" w:rsidR="00771E7A" w:rsidRPr="00BE736D" w:rsidRDefault="00771E7A" w:rsidP="00931D3B">
            <w:pP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Pros</w:t>
            </w:r>
          </w:p>
        </w:tc>
        <w:tc>
          <w:tcPr>
            <w:tcW w:w="0" w:type="auto"/>
            <w:shd w:val="clear" w:color="auto" w:fill="C6D9F1" w:themeFill="text2" w:themeFillTint="33"/>
            <w:hideMark/>
          </w:tcPr>
          <w:p w14:paraId="71F1A0E7" w14:textId="77777777" w:rsidR="00771E7A" w:rsidRPr="00BE736D" w:rsidRDefault="00771E7A" w:rsidP="00931D3B">
            <w:pPr>
              <w:rPr>
                <w:rFonts w:asciiTheme="majorBidi" w:eastAsia="Times New Roman" w:hAnsiTheme="majorBidi" w:cstheme="majorBidi"/>
                <w:b/>
                <w:bCs/>
                <w:color w:val="000000" w:themeColor="text1"/>
                <w:lang w:val="en-US"/>
              </w:rPr>
            </w:pPr>
            <w:r w:rsidRPr="00BE736D">
              <w:rPr>
                <w:rFonts w:asciiTheme="majorBidi" w:eastAsia="Times New Roman" w:hAnsiTheme="majorBidi" w:cstheme="majorBidi"/>
                <w:b/>
                <w:bCs/>
                <w:color w:val="000000" w:themeColor="text1"/>
                <w:lang w:val="en-US"/>
              </w:rPr>
              <w:t>Cons</w:t>
            </w:r>
          </w:p>
        </w:tc>
      </w:tr>
      <w:tr w:rsidR="00BE736D" w:rsidRPr="00BE736D" w14:paraId="4329B42C" w14:textId="77777777" w:rsidTr="00771E7A">
        <w:tc>
          <w:tcPr>
            <w:tcW w:w="0" w:type="auto"/>
            <w:shd w:val="clear" w:color="auto" w:fill="8DB3E2" w:themeFill="text2" w:themeFillTint="66"/>
            <w:vAlign w:val="center"/>
            <w:hideMark/>
          </w:tcPr>
          <w:p w14:paraId="44DC91B3"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Printed Inverted-F Antenna (IFA / PIFA)</w:t>
            </w:r>
          </w:p>
        </w:tc>
        <w:tc>
          <w:tcPr>
            <w:tcW w:w="0" w:type="auto"/>
            <w:hideMark/>
          </w:tcPr>
          <w:p w14:paraId="5CCE6794"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Compact (≈ λ/4), ground-referenced and predictable, easier impedance matching, tolerant to enclosure and hand effects, widely used with many reference designs</w:t>
            </w:r>
          </w:p>
        </w:tc>
        <w:tc>
          <w:tcPr>
            <w:tcW w:w="0" w:type="auto"/>
            <w:hideMark/>
          </w:tcPr>
          <w:p w14:paraId="756873A7"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Requires shorting via to ground, needs antenna keep-out region, post-fabrication tuning typically required</w:t>
            </w:r>
          </w:p>
        </w:tc>
      </w:tr>
      <w:tr w:rsidR="00BE736D" w:rsidRPr="00BE736D" w14:paraId="79298B30" w14:textId="77777777" w:rsidTr="00771E7A">
        <w:tc>
          <w:tcPr>
            <w:tcW w:w="0" w:type="auto"/>
            <w:shd w:val="clear" w:color="auto" w:fill="8DB3E2" w:themeFill="text2" w:themeFillTint="66"/>
            <w:vAlign w:val="center"/>
            <w:hideMark/>
          </w:tcPr>
          <w:p w14:paraId="31F1C20B"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Meandered Monopole</w:t>
            </w:r>
          </w:p>
        </w:tc>
        <w:tc>
          <w:tcPr>
            <w:tcW w:w="0" w:type="auto"/>
            <w:hideMark/>
          </w:tcPr>
          <w:p w14:paraId="22ADF378"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Simple geometry, no shorting via required, easy PCB routing</w:t>
            </w:r>
          </w:p>
        </w:tc>
        <w:tc>
          <w:tcPr>
            <w:tcW w:w="0" w:type="auto"/>
            <w:hideMark/>
          </w:tcPr>
          <w:p w14:paraId="06620369"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Strong dependence on ground plane, sensitive impedance matching, easily detuned by nearby objects, typically lower efficiency than IFA</w:t>
            </w:r>
          </w:p>
        </w:tc>
      </w:tr>
      <w:tr w:rsidR="00BE736D" w:rsidRPr="00BE736D" w14:paraId="4E5EEB0E" w14:textId="77777777" w:rsidTr="00771E7A">
        <w:tc>
          <w:tcPr>
            <w:tcW w:w="0" w:type="auto"/>
            <w:shd w:val="clear" w:color="auto" w:fill="8DB3E2" w:themeFill="text2" w:themeFillTint="66"/>
            <w:vAlign w:val="center"/>
            <w:hideMark/>
          </w:tcPr>
          <w:p w14:paraId="49CDAB8B"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Printed Loop Antenna</w:t>
            </w:r>
          </w:p>
        </w:tc>
        <w:tc>
          <w:tcPr>
            <w:tcW w:w="0" w:type="auto"/>
            <w:hideMark/>
          </w:tcPr>
          <w:p w14:paraId="723ADE1E"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Compact footprint, reduced sensitivity to nearby metal, can be suitable for noisy environments</w:t>
            </w:r>
          </w:p>
        </w:tc>
        <w:tc>
          <w:tcPr>
            <w:tcW w:w="0" w:type="auto"/>
            <w:hideMark/>
          </w:tcPr>
          <w:p w14:paraId="576810F2"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Narrow bandwidth, lower radiation efficiency at sub-GHz, difficult impedance matching, highly layout-dependent</w:t>
            </w:r>
          </w:p>
        </w:tc>
      </w:tr>
      <w:tr w:rsidR="00BE736D" w:rsidRPr="00BE736D" w14:paraId="0F7EC6FC" w14:textId="77777777" w:rsidTr="00771E7A">
        <w:tc>
          <w:tcPr>
            <w:tcW w:w="0" w:type="auto"/>
            <w:shd w:val="clear" w:color="auto" w:fill="8DB3E2" w:themeFill="text2" w:themeFillTint="66"/>
            <w:vAlign w:val="center"/>
            <w:hideMark/>
          </w:tcPr>
          <w:p w14:paraId="2A6C5B71"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Patch Antenna</w:t>
            </w:r>
          </w:p>
        </w:tc>
        <w:tc>
          <w:tcPr>
            <w:tcW w:w="0" w:type="auto"/>
            <w:hideMark/>
          </w:tcPr>
          <w:p w14:paraId="19FCD259"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Directional radiation, high efficiency when properly designed, stable impedance</w:t>
            </w:r>
          </w:p>
        </w:tc>
        <w:tc>
          <w:tcPr>
            <w:tcW w:w="0" w:type="auto"/>
            <w:hideMark/>
          </w:tcPr>
          <w:p w14:paraId="131E6113"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Large size at 915 MHz, narrow bandwidth, requires controlled substrate parameters, generally unsuitable for compact designs</w:t>
            </w:r>
          </w:p>
        </w:tc>
      </w:tr>
      <w:tr w:rsidR="00BE736D" w:rsidRPr="00BE736D" w14:paraId="6A61D214" w14:textId="77777777" w:rsidTr="00771E7A">
        <w:tc>
          <w:tcPr>
            <w:tcW w:w="0" w:type="auto"/>
            <w:shd w:val="clear" w:color="auto" w:fill="8DB3E2" w:themeFill="text2" w:themeFillTint="66"/>
            <w:vAlign w:val="center"/>
            <w:hideMark/>
          </w:tcPr>
          <w:p w14:paraId="0DA4640D"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SMA-Connected Wire Dipole</w:t>
            </w:r>
          </w:p>
        </w:tc>
        <w:tc>
          <w:tcPr>
            <w:tcW w:w="0" w:type="auto"/>
            <w:hideMark/>
          </w:tcPr>
          <w:p w14:paraId="769F0A88"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High efficiency, well-defined radiation pattern, minimal PCB tuning, ideal for validation and testing</w:t>
            </w:r>
          </w:p>
        </w:tc>
        <w:tc>
          <w:tcPr>
            <w:tcW w:w="0" w:type="auto"/>
            <w:hideMark/>
          </w:tcPr>
          <w:p w14:paraId="4E63EC01" w14:textId="77777777" w:rsidR="00771E7A" w:rsidRPr="00BE736D" w:rsidRDefault="00771E7A" w:rsidP="00931D3B">
            <w:pPr>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Requires external connector, increased cost and mechanical complexity, not suitable for fully integrated products</w:t>
            </w:r>
          </w:p>
        </w:tc>
      </w:tr>
    </w:tbl>
    <w:p w14:paraId="6547E9C4" w14:textId="0EFA01EB" w:rsidR="00771E7A" w:rsidRPr="00BE736D" w:rsidRDefault="00FA1C06" w:rsidP="00931D3B">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ab/>
      </w:r>
    </w:p>
    <w:p w14:paraId="2F390066" w14:textId="1136E5E1" w:rsidR="00FA1C06" w:rsidRPr="00BE736D" w:rsidRDefault="00FA1C06" w:rsidP="00931D3B">
      <w:pPr>
        <w:spacing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ab/>
      </w:r>
      <w:r w:rsidR="0042277E" w:rsidRPr="00BE736D">
        <w:rPr>
          <w:rFonts w:asciiTheme="majorBidi" w:eastAsia="Times New Roman" w:hAnsiTheme="majorBidi" w:cstheme="majorBidi"/>
          <w:color w:val="000000" w:themeColor="text1"/>
          <w:lang w:val="en-US"/>
        </w:rPr>
        <w:t xml:space="preserve">Again, a lot of components are already being designed, as well as a lot of HDL work </w:t>
      </w:r>
      <w:r w:rsidR="00067C2A" w:rsidRPr="00BE736D">
        <w:rPr>
          <w:rFonts w:asciiTheme="majorBidi" w:eastAsia="Times New Roman" w:hAnsiTheme="majorBidi" w:cstheme="majorBidi"/>
          <w:color w:val="000000" w:themeColor="text1"/>
          <w:lang w:val="en-US"/>
        </w:rPr>
        <w:t>and programming, and therefore, buying an SMA connected antenna will be best</w:t>
      </w:r>
      <w:r w:rsidR="00A96ABA" w:rsidRPr="00BE736D">
        <w:rPr>
          <w:rFonts w:asciiTheme="majorBidi" w:eastAsia="Times New Roman" w:hAnsiTheme="majorBidi" w:cstheme="majorBidi"/>
          <w:color w:val="000000" w:themeColor="text1"/>
          <w:lang w:val="en-US"/>
        </w:rPr>
        <w:t>.</w:t>
      </w:r>
    </w:p>
    <w:p w14:paraId="129E55BD" w14:textId="4F9FFD30" w:rsidR="00383CA5" w:rsidRDefault="00A96ABA" w:rsidP="001D5616">
      <w:pPr>
        <w:spacing w:line="240" w:lineRule="auto"/>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 xml:space="preserve">All filtering and impedance matching will most probably be done with discrete components, since at the 902-928MHz frequency range, matching and filtering would take up a lot of PCB area. Unless </w:t>
      </w:r>
      <w:r w:rsidR="009018A8" w:rsidRPr="00BE736D">
        <w:rPr>
          <w:rFonts w:asciiTheme="majorBidi" w:eastAsia="Times New Roman" w:hAnsiTheme="majorBidi" w:cstheme="majorBidi"/>
          <w:color w:val="000000" w:themeColor="text1"/>
          <w:lang w:val="en-US"/>
        </w:rPr>
        <w:t>very little area is required, most of this will be done with passive RLC components.</w:t>
      </w:r>
    </w:p>
    <w:p w14:paraId="3D4BA6BB" w14:textId="51520F35" w:rsidR="001D5616" w:rsidRPr="005E526A" w:rsidRDefault="001D5616" w:rsidP="005E526A">
      <w:pPr>
        <w:pStyle w:val="Heading2"/>
        <w:rPr>
          <w:rFonts w:asciiTheme="majorBidi" w:hAnsiTheme="majorBidi" w:cstheme="majorBidi"/>
          <w:lang w:val="en-US"/>
        </w:rPr>
      </w:pPr>
      <w:bookmarkStart w:id="130" w:name="_Toc222308013"/>
      <w:r w:rsidRPr="005E526A">
        <w:rPr>
          <w:rFonts w:asciiTheme="majorBidi" w:hAnsiTheme="majorBidi" w:cstheme="majorBidi"/>
          <w:lang w:val="en-US"/>
        </w:rPr>
        <w:t>RF Transmitter Circuit Design:</w:t>
      </w:r>
      <w:bookmarkEnd w:id="130"/>
    </w:p>
    <w:p w14:paraId="11BF1715" w14:textId="5F09E308" w:rsidR="001D5616" w:rsidRDefault="004A13AD" w:rsidP="004A13AD">
      <w:pPr>
        <w:pStyle w:val="Heading4"/>
        <w:rPr>
          <w:rFonts w:asciiTheme="majorBidi" w:hAnsiTheme="majorBidi" w:cstheme="majorBidi"/>
          <w:lang w:val="en-US"/>
        </w:rPr>
      </w:pPr>
      <w:r w:rsidRPr="004A13AD">
        <w:rPr>
          <w:rFonts w:asciiTheme="majorBidi" w:hAnsiTheme="majorBidi" w:cstheme="majorBidi"/>
          <w:lang w:val="en-US"/>
        </w:rPr>
        <w:t>Abstract:</w:t>
      </w:r>
    </w:p>
    <w:p w14:paraId="182BCE6B" w14:textId="3AA131AF" w:rsidR="004A13AD" w:rsidRDefault="004A13AD" w:rsidP="004A13AD">
      <w:pPr>
        <w:rPr>
          <w:rFonts w:asciiTheme="majorBidi" w:hAnsiTheme="majorBidi" w:cstheme="majorBidi"/>
          <w:lang w:val="en-US"/>
        </w:rPr>
      </w:pPr>
      <w:r>
        <w:rPr>
          <w:rFonts w:asciiTheme="majorBidi" w:hAnsiTheme="majorBidi" w:cstheme="majorBidi"/>
          <w:lang w:val="en-US"/>
        </w:rPr>
        <w:t xml:space="preserve">First and foremost, the circuit will be designed in as many separate PCB’s as possible, </w:t>
      </w:r>
      <w:r w:rsidR="005A119E">
        <w:rPr>
          <w:rFonts w:asciiTheme="majorBidi" w:hAnsiTheme="majorBidi" w:cstheme="majorBidi"/>
          <w:lang w:val="en-US"/>
        </w:rPr>
        <w:t xml:space="preserve">so if one breaks or is problematic, less will have to be thrown away. Therefore, the DAC and the output DAC filter will be designed on a single PCB. The input will be male header pins which will connect to the FPGA output pins, </w:t>
      </w:r>
      <w:r w:rsidR="00130660">
        <w:rPr>
          <w:rFonts w:asciiTheme="majorBidi" w:hAnsiTheme="majorBidi" w:cstheme="majorBidi"/>
          <w:lang w:val="en-US"/>
        </w:rPr>
        <w:t xml:space="preserve">power connections </w:t>
      </w:r>
      <w:r w:rsidR="005A119E">
        <w:rPr>
          <w:rFonts w:asciiTheme="majorBidi" w:hAnsiTheme="majorBidi" w:cstheme="majorBidi"/>
          <w:lang w:val="en-US"/>
        </w:rPr>
        <w:t>and the output will be a 50-ohm SMA connector.</w:t>
      </w:r>
      <w:r w:rsidR="00130660">
        <w:rPr>
          <w:rFonts w:asciiTheme="majorBidi" w:hAnsiTheme="majorBidi" w:cstheme="majorBidi"/>
          <w:lang w:val="en-US"/>
        </w:rPr>
        <w:t xml:space="preserve"> The circuit will be designed on a </w:t>
      </w:r>
      <w:r w:rsidR="00FC3FA1">
        <w:rPr>
          <w:rFonts w:asciiTheme="majorBidi" w:hAnsiTheme="majorBidi" w:cstheme="majorBidi"/>
          <w:lang w:val="en-US"/>
        </w:rPr>
        <w:t>4-layer</w:t>
      </w:r>
      <w:r w:rsidR="00130660">
        <w:rPr>
          <w:rFonts w:asciiTheme="majorBidi" w:hAnsiTheme="majorBidi" w:cstheme="majorBidi"/>
          <w:lang w:val="en-US"/>
        </w:rPr>
        <w:t xml:space="preserve"> FR-4 PCB, so the traces can be smaller. The DAC has 4 sides</w:t>
      </w:r>
      <w:r w:rsidR="00687356">
        <w:rPr>
          <w:rFonts w:asciiTheme="majorBidi" w:hAnsiTheme="majorBidi" w:cstheme="majorBidi"/>
          <w:lang w:val="en-US"/>
        </w:rPr>
        <w:t>, each with 12 pins</w:t>
      </w:r>
      <w:r w:rsidR="00130660">
        <w:rPr>
          <w:rFonts w:asciiTheme="majorBidi" w:hAnsiTheme="majorBidi" w:cstheme="majorBidi"/>
          <w:lang w:val="en-US"/>
        </w:rPr>
        <w:t xml:space="preserve"> of pins, 3 </w:t>
      </w:r>
      <w:r w:rsidR="00662C1B">
        <w:rPr>
          <w:rFonts w:asciiTheme="majorBidi" w:hAnsiTheme="majorBidi" w:cstheme="majorBidi"/>
          <w:lang w:val="en-US"/>
        </w:rPr>
        <w:t>for RGB digital input, and the other side with other pins. The green input side will be used, since that side also has the clock, as to allow for a single male header pin strip to be used.</w:t>
      </w:r>
      <w:r w:rsidR="00293A3C">
        <w:rPr>
          <w:rFonts w:asciiTheme="majorBidi" w:hAnsiTheme="majorBidi" w:cstheme="majorBidi"/>
          <w:lang w:val="en-US"/>
        </w:rPr>
        <w:t xml:space="preserve"> All unused digital input pins will be grounded, as to avoid possible interference.</w:t>
      </w:r>
    </w:p>
    <w:p w14:paraId="0F7B1876" w14:textId="7C51B703" w:rsidR="002B1793" w:rsidRPr="00BE7A9B" w:rsidRDefault="00527A2B" w:rsidP="00BE7A9B">
      <w:pPr>
        <w:rPr>
          <w:rFonts w:asciiTheme="majorBidi" w:hAnsiTheme="majorBidi" w:cstheme="majorBidi"/>
          <w:lang w:val="en-US"/>
        </w:rPr>
      </w:pPr>
      <w:r>
        <w:rPr>
          <w:rFonts w:asciiTheme="majorBidi" w:hAnsiTheme="majorBidi" w:cstheme="majorBidi"/>
          <w:lang w:val="en-US"/>
        </w:rPr>
        <w:t>A 50-ohm resistor must first be chosen, so the output impedance of the DAC will be 50-ohms. Since the DAC is current output, all that is needed to be chosen is a resistance value as output, and that will be the output resistance. A</w:t>
      </w:r>
      <w:r w:rsidR="00047E1A">
        <w:rPr>
          <w:rFonts w:asciiTheme="majorBidi" w:hAnsiTheme="majorBidi" w:cstheme="majorBidi"/>
          <w:lang w:val="en-US"/>
        </w:rPr>
        <w:t xml:space="preserve"> thin film resistor must also be chosen instead of a thick film one, as to reduce parasitic inductance. A 50-ohm resistor will also be places on the unused red and blue outputs of the DAC, as to </w:t>
      </w:r>
      <w:r w:rsidR="00097A81">
        <w:rPr>
          <w:rFonts w:asciiTheme="majorBidi" w:hAnsiTheme="majorBidi" w:cstheme="majorBidi"/>
          <w:lang w:val="en-US"/>
        </w:rPr>
        <w:t>match the circuit</w:t>
      </w:r>
      <w:r w:rsidR="002B1793">
        <w:rPr>
          <w:rFonts w:asciiTheme="majorBidi" w:hAnsiTheme="majorBidi" w:cstheme="majorBidi"/>
          <w:lang w:val="en-US"/>
        </w:rPr>
        <w:t xml:space="preserve">, as it is unknown if the circuit requires all outputs to have the same impedance, therefore the same resistance will be added to the unused output ports, straight to ground. Since 50-ohms is </w:t>
      </w:r>
      <w:r w:rsidR="00BE7A9B">
        <w:rPr>
          <w:rFonts w:asciiTheme="majorBidi" w:hAnsiTheme="majorBidi" w:cstheme="majorBidi"/>
          <w:lang w:val="en-US"/>
        </w:rPr>
        <w:t xml:space="preserve">not as widely available at 49 or 51, a 51-ohm resistor was chosen, as a 1-ohm difference is </w:t>
      </w:r>
      <w:r w:rsidR="00FC3FA1">
        <w:rPr>
          <w:rFonts w:asciiTheme="majorBidi" w:hAnsiTheme="majorBidi" w:cstheme="majorBidi"/>
          <w:lang w:val="en-US"/>
        </w:rPr>
        <w:t>negligible</w:t>
      </w:r>
      <w:r w:rsidR="00BE7A9B">
        <w:rPr>
          <w:rFonts w:asciiTheme="majorBidi" w:hAnsiTheme="majorBidi" w:cstheme="majorBidi"/>
          <w:lang w:val="en-US"/>
        </w:rPr>
        <w:t xml:space="preserve">. The Yageo </w:t>
      </w:r>
      <w:r w:rsidR="00BE7A9B" w:rsidRPr="00BE7A9B">
        <w:rPr>
          <w:rFonts w:asciiTheme="majorBidi" w:hAnsiTheme="majorBidi" w:cstheme="majorBidi"/>
          <w:b/>
          <w:bCs/>
          <w:lang w:val="en-US"/>
        </w:rPr>
        <w:t>RT0805FRD0751RL</w:t>
      </w:r>
      <w:r w:rsidR="00BE7A9B">
        <w:rPr>
          <w:rFonts w:asciiTheme="majorBidi" w:hAnsiTheme="majorBidi" w:cstheme="majorBidi"/>
          <w:b/>
          <w:bCs/>
          <w:lang w:val="en-US"/>
        </w:rPr>
        <w:t xml:space="preserve"> </w:t>
      </w:r>
      <w:r w:rsidR="00BE7A9B">
        <w:rPr>
          <w:rFonts w:asciiTheme="majorBidi" w:hAnsiTheme="majorBidi" w:cstheme="majorBidi"/>
          <w:lang w:val="en-US"/>
        </w:rPr>
        <w:t xml:space="preserve">resistor was chosen since it </w:t>
      </w:r>
      <w:r w:rsidR="008A7236">
        <w:rPr>
          <w:rFonts w:asciiTheme="majorBidi" w:hAnsiTheme="majorBidi" w:cstheme="majorBidi"/>
          <w:lang w:val="en-US"/>
        </w:rPr>
        <w:t xml:space="preserve">passes all criteria: it is surface mount, thin film 51-ohms, large enough to place on the PCB with tweezers (case code – in: 0805), 1% tolerance, and a power rating of 1/8W, much larger than the maximum possible power from the DAC which is </w:t>
      </w:r>
      <w:r w:rsidR="004701BE">
        <w:rPr>
          <w:rFonts w:asciiTheme="majorBidi" w:hAnsiTheme="majorBidi" w:cstheme="majorBidi"/>
          <w:lang w:val="en-US"/>
        </w:rPr>
        <w:t>a maximum output of 45mW.</w:t>
      </w:r>
    </w:p>
    <w:p w14:paraId="76CCCFF8" w14:textId="72F7572E" w:rsidR="00BB4A29" w:rsidRPr="005C6A33" w:rsidRDefault="00BB4A29" w:rsidP="005C6A33">
      <w:pPr>
        <w:pStyle w:val="Heading1"/>
        <w:rPr>
          <w:rFonts w:asciiTheme="majorBidi" w:eastAsia="Times New Roman" w:hAnsiTheme="majorBidi" w:cstheme="majorBidi"/>
          <w:lang w:val="en-US"/>
        </w:rPr>
      </w:pPr>
      <w:bookmarkStart w:id="131" w:name="_Toc222308014"/>
      <w:r w:rsidRPr="00FA1911">
        <w:rPr>
          <w:rFonts w:asciiTheme="majorBidi" w:hAnsiTheme="majorBidi" w:cstheme="majorBidi"/>
          <w:lang w:val="en-US"/>
        </w:rPr>
        <w:t>RF Receiver</w:t>
      </w:r>
      <w:bookmarkEnd w:id="131"/>
      <w:r w:rsidRPr="00FA1911">
        <w:rPr>
          <w:rFonts w:asciiTheme="majorBidi" w:hAnsiTheme="majorBidi" w:cstheme="majorBidi"/>
          <w:lang w:val="en-US"/>
        </w:rPr>
        <w:t> </w:t>
      </w:r>
    </w:p>
    <w:p w14:paraId="2A534C84" w14:textId="5A3478F3" w:rsidR="00BB4A29" w:rsidRPr="00BE736D" w:rsidRDefault="00073697">
      <w:pPr>
        <w:spacing w:line="240" w:lineRule="auto"/>
        <w:ind w:firstLine="720"/>
        <w:jc w:val="both"/>
        <w:rPr>
          <w:rFonts w:asciiTheme="majorBidi" w:eastAsia="Times New Roman" w:hAnsiTheme="majorBidi" w:cstheme="majorBidi"/>
          <w:color w:val="000000" w:themeColor="text1"/>
          <w:lang w:val="en-US"/>
        </w:rPr>
        <w:pPrChange w:id="132" w:author="Nicholas Newman" w:date="2026-02-04T18:41:00Z" w16du:dateUtc="2026-02-04T23:41:00Z">
          <w:pPr>
            <w:spacing w:line="240" w:lineRule="auto"/>
            <w:ind w:firstLine="720"/>
          </w:pPr>
        </w:pPrChange>
      </w:pPr>
      <w:r w:rsidRPr="00BE736D">
        <w:rPr>
          <w:rFonts w:asciiTheme="majorBidi" w:eastAsia="Times New Roman" w:hAnsiTheme="majorBidi" w:cstheme="majorBidi"/>
          <w:color w:val="000000" w:themeColor="text1"/>
          <w:lang w:val="en-US"/>
        </w:rPr>
        <w:t xml:space="preserve">The recipient will be slightly different from the transmitter. It will first and foremost have an LNA (low noise amplifier) instead of a PA (power amplifier). </w:t>
      </w:r>
      <w:r w:rsidR="00301D0A">
        <w:rPr>
          <w:rFonts w:asciiTheme="majorBidi" w:eastAsia="Times New Roman" w:hAnsiTheme="majorBidi" w:cstheme="majorBidi"/>
          <w:color w:val="000000" w:themeColor="text1"/>
          <w:lang w:val="en-US"/>
        </w:rPr>
        <w:t>The general idea s</w:t>
      </w:r>
    </w:p>
    <w:p w14:paraId="5445A07E" w14:textId="1ECA9252" w:rsidR="00EF5608" w:rsidRPr="00BE736D" w:rsidRDefault="00EF5608" w:rsidP="00776803">
      <w:pPr>
        <w:pStyle w:val="Heading4"/>
        <w:spacing w:line="240" w:lineRule="auto"/>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First Stage: Switch</w:t>
      </w:r>
    </w:p>
    <w:p w14:paraId="2BA91F7E" w14:textId="54EC5F93" w:rsidR="00825411" w:rsidRPr="00BE736D" w:rsidRDefault="00BB4A29" w:rsidP="00931D3B">
      <w:pPr>
        <w:spacing w:line="240" w:lineRule="auto"/>
        <w:ind w:firstLine="720"/>
        <w:jc w:val="both"/>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 xml:space="preserve">There are 2 types of </w:t>
      </w:r>
      <w:r w:rsidR="00C2262D" w:rsidRPr="00BE736D">
        <w:rPr>
          <w:rFonts w:asciiTheme="majorBidi" w:eastAsia="Times New Roman" w:hAnsiTheme="majorBidi" w:cstheme="majorBidi"/>
          <w:color w:val="000000" w:themeColor="text1"/>
          <w:lang w:val="en-US"/>
        </w:rPr>
        <w:t>switches that</w:t>
      </w:r>
      <w:r w:rsidRPr="00BE736D">
        <w:rPr>
          <w:rFonts w:asciiTheme="majorBidi" w:eastAsia="Times New Roman" w:hAnsiTheme="majorBidi" w:cstheme="majorBidi"/>
          <w:color w:val="000000" w:themeColor="text1"/>
          <w:lang w:val="en-US"/>
        </w:rPr>
        <w:t xml:space="preserve"> can </w:t>
      </w:r>
      <w:r w:rsidR="00216D75" w:rsidRPr="00BE736D">
        <w:rPr>
          <w:rFonts w:asciiTheme="majorBidi" w:eastAsia="Times New Roman" w:hAnsiTheme="majorBidi" w:cstheme="majorBidi"/>
          <w:color w:val="000000" w:themeColor="text1"/>
          <w:lang w:val="en-US"/>
        </w:rPr>
        <w:t>be</w:t>
      </w:r>
      <w:r w:rsidRPr="00BE736D">
        <w:rPr>
          <w:rFonts w:asciiTheme="majorBidi" w:eastAsia="Times New Roman" w:hAnsiTheme="majorBidi" w:cstheme="majorBidi"/>
          <w:color w:val="000000" w:themeColor="text1"/>
          <w:lang w:val="en-US"/>
        </w:rPr>
        <w:t xml:space="preserve"> use</w:t>
      </w:r>
      <w:r w:rsidR="00216D75" w:rsidRPr="00BE736D">
        <w:rPr>
          <w:rFonts w:asciiTheme="majorBidi" w:eastAsia="Times New Roman" w:hAnsiTheme="majorBidi" w:cstheme="majorBidi"/>
          <w:color w:val="000000" w:themeColor="text1"/>
          <w:lang w:val="en-US"/>
        </w:rPr>
        <w:t>d</w:t>
      </w:r>
      <w:r w:rsidRPr="00BE736D">
        <w:rPr>
          <w:rFonts w:asciiTheme="majorBidi" w:eastAsia="Times New Roman" w:hAnsiTheme="majorBidi" w:cstheme="majorBidi"/>
          <w:color w:val="000000" w:themeColor="text1"/>
          <w:lang w:val="en-US"/>
        </w:rPr>
        <w:t xml:space="preserve">, either mechanical relays or </w:t>
      </w:r>
      <w:r w:rsidR="006A2E91" w:rsidRPr="00BE736D">
        <w:rPr>
          <w:rFonts w:asciiTheme="majorBidi" w:eastAsia="Times New Roman" w:hAnsiTheme="majorBidi" w:cstheme="majorBidi"/>
          <w:color w:val="000000" w:themeColor="text1"/>
          <w:lang w:val="en-US"/>
        </w:rPr>
        <w:t>solid-state</w:t>
      </w:r>
      <w:r w:rsidRPr="00BE736D">
        <w:rPr>
          <w:rFonts w:asciiTheme="majorBidi" w:eastAsia="Times New Roman" w:hAnsiTheme="majorBidi" w:cstheme="majorBidi"/>
          <w:color w:val="000000" w:themeColor="text1"/>
          <w:lang w:val="en-US"/>
        </w:rPr>
        <w:t xml:space="preserve"> switches. Here are the pros and cons of each:</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427"/>
        <w:gridCol w:w="2956"/>
        <w:gridCol w:w="3352"/>
      </w:tblGrid>
      <w:tr w:rsidR="00FA1911" w:rsidRPr="00FA1911" w14:paraId="287F04FA" w14:textId="77777777" w:rsidTr="003A609A">
        <w:trPr>
          <w:trHeight w:val="178"/>
        </w:trPr>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100" w:type="dxa"/>
              <w:left w:w="100" w:type="dxa"/>
              <w:bottom w:w="100" w:type="dxa"/>
              <w:right w:w="100" w:type="dxa"/>
            </w:tcMar>
            <w:hideMark/>
          </w:tcPr>
          <w:p w14:paraId="4BD5AA8E"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100" w:type="dxa"/>
              <w:left w:w="100" w:type="dxa"/>
              <w:bottom w:w="100" w:type="dxa"/>
              <w:right w:w="100" w:type="dxa"/>
            </w:tcMar>
            <w:hideMark/>
          </w:tcPr>
          <w:p w14:paraId="5EFCEB4A"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Mechanical Relay</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100" w:type="dxa"/>
              <w:left w:w="100" w:type="dxa"/>
              <w:bottom w:w="100" w:type="dxa"/>
              <w:right w:w="100" w:type="dxa"/>
            </w:tcMar>
            <w:hideMark/>
          </w:tcPr>
          <w:p w14:paraId="27DB70B1"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Solid-State RF Switch IC</w:t>
            </w:r>
          </w:p>
        </w:tc>
      </w:tr>
      <w:tr w:rsidR="00FA1911" w:rsidRPr="00FA1911" w14:paraId="6A719E1B" w14:textId="77777777" w:rsidTr="003A609A">
        <w:trPr>
          <w:trHeight w:val="15"/>
        </w:trPr>
        <w:tc>
          <w:tcPr>
            <w:tcW w:w="0" w:type="auto"/>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100" w:type="dxa"/>
              <w:left w:w="100" w:type="dxa"/>
              <w:bottom w:w="100" w:type="dxa"/>
              <w:right w:w="100" w:type="dxa"/>
            </w:tcMar>
            <w:hideMark/>
          </w:tcPr>
          <w:p w14:paraId="2BEEBA05"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Switching speed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32B6F" w14:textId="65D359B1"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Slow: milliseconds</w:t>
            </w:r>
            <w:r w:rsidR="002708C9" w:rsidRPr="00BE736D">
              <w:rPr>
                <w:rFonts w:asciiTheme="majorBidi" w:eastAsia="Times New Roman" w:hAnsiTheme="majorBidi" w:cstheme="majorBidi"/>
                <w:color w:val="000000" w:themeColor="text1"/>
                <w:vertAlign w:val="superscript"/>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85FE17" w14:textId="5FBC81F2" w:rsidR="00BB4A29" w:rsidRPr="00BE736D" w:rsidRDefault="00BB4A29" w:rsidP="00776803">
            <w:pPr>
              <w:spacing w:line="240" w:lineRule="auto"/>
              <w:rPr>
                <w:rFonts w:asciiTheme="majorBidi" w:eastAsia="Times New Roman" w:hAnsiTheme="majorBidi" w:cstheme="majorBidi"/>
                <w:color w:val="000000" w:themeColor="text1"/>
                <w:vertAlign w:val="superscript"/>
                <w:lang w:val="en-US"/>
              </w:rPr>
            </w:pPr>
            <w:r w:rsidRPr="00BE736D">
              <w:rPr>
                <w:rFonts w:asciiTheme="majorBidi" w:eastAsia="Times New Roman" w:hAnsiTheme="majorBidi" w:cstheme="majorBidi"/>
                <w:color w:val="000000" w:themeColor="text1"/>
                <w:lang w:val="en-US"/>
              </w:rPr>
              <w:t>Fast: nanoseconds</w:t>
            </w:r>
            <w:r w:rsidR="002708C9" w:rsidRPr="00BE736D">
              <w:rPr>
                <w:rFonts w:asciiTheme="majorBidi" w:hAnsiTheme="majorBidi" w:cstheme="majorBidi"/>
                <w:color w:val="000000" w:themeColor="text1"/>
                <w:vertAlign w:val="superscript"/>
              </w:rPr>
              <w:t>13</w:t>
            </w:r>
          </w:p>
        </w:tc>
      </w:tr>
      <w:tr w:rsidR="00FA1911" w:rsidRPr="00FA1911" w14:paraId="5F40B21E" w14:textId="77777777" w:rsidTr="003A609A">
        <w:trPr>
          <w:trHeight w:val="15"/>
        </w:trPr>
        <w:tc>
          <w:tcPr>
            <w:tcW w:w="0" w:type="auto"/>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100" w:type="dxa"/>
              <w:left w:w="100" w:type="dxa"/>
              <w:bottom w:w="100" w:type="dxa"/>
              <w:right w:w="100" w:type="dxa"/>
            </w:tcMar>
            <w:hideMark/>
          </w:tcPr>
          <w:p w14:paraId="23CB73A9"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Control voltage/current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20EBEA"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Often higher coil current (10–100 mA)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0761D3" w14:textId="58A3988A"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Logic-level control (3.3–5 V, few mA)</w:t>
            </w:r>
          </w:p>
        </w:tc>
      </w:tr>
      <w:tr w:rsidR="00FA1911" w:rsidRPr="00FA1911" w14:paraId="01A850F7" w14:textId="77777777" w:rsidTr="003A609A">
        <w:trPr>
          <w:trHeight w:val="15"/>
        </w:trPr>
        <w:tc>
          <w:tcPr>
            <w:tcW w:w="0" w:type="auto"/>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100" w:type="dxa"/>
              <w:left w:w="100" w:type="dxa"/>
              <w:bottom w:w="100" w:type="dxa"/>
              <w:right w:w="100" w:type="dxa"/>
            </w:tcMar>
            <w:hideMark/>
          </w:tcPr>
          <w:p w14:paraId="4FFE1A44"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Isolation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4275B9" w14:textId="017170F3"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Excellent</w:t>
            </w:r>
            <w:r w:rsidR="00607C22" w:rsidRPr="00BE736D">
              <w:rPr>
                <w:rFonts w:asciiTheme="majorBidi" w:eastAsia="Times New Roman" w:hAnsiTheme="majorBidi" w:cstheme="majorBidi"/>
                <w:color w:val="000000" w:themeColor="text1"/>
                <w:vertAlign w:val="superscript"/>
                <w:lang w:val="en-US"/>
              </w:rPr>
              <w:t>14</w:t>
            </w:r>
            <w:r w:rsidRPr="00BE736D">
              <w:rPr>
                <w:rFonts w:asciiTheme="majorBidi" w:eastAsia="Times New Roman" w:hAnsiTheme="majorBidi" w:cstheme="majorBidi"/>
                <w:color w:val="000000" w:themeColor="text1"/>
                <w:lang w:val="en-US"/>
              </w:rPr>
              <w:t xml:space="preserve"> (~60–80 dB typical)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AB1DF0" w14:textId="6705885A"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Good</w:t>
            </w:r>
            <w:r w:rsidR="00607C22" w:rsidRPr="00BE736D">
              <w:rPr>
                <w:rFonts w:asciiTheme="majorBidi" w:eastAsia="Times New Roman" w:hAnsiTheme="majorBidi" w:cstheme="majorBidi"/>
                <w:color w:val="000000" w:themeColor="text1"/>
                <w:vertAlign w:val="superscript"/>
                <w:lang w:val="en-US"/>
              </w:rPr>
              <w:t>15</w:t>
            </w:r>
            <w:r w:rsidRPr="00BE736D">
              <w:rPr>
                <w:rFonts w:asciiTheme="majorBidi" w:eastAsia="Times New Roman" w:hAnsiTheme="majorBidi" w:cstheme="majorBidi"/>
                <w:color w:val="000000" w:themeColor="text1"/>
                <w:lang w:val="en-US"/>
              </w:rPr>
              <w:t xml:space="preserve"> (~30–50 dB typical)</w:t>
            </w:r>
          </w:p>
        </w:tc>
      </w:tr>
      <w:tr w:rsidR="00FA1911" w:rsidRPr="00FA1911" w14:paraId="03120FEB" w14:textId="77777777" w:rsidTr="003A609A">
        <w:trPr>
          <w:trHeight w:val="15"/>
        </w:trPr>
        <w:tc>
          <w:tcPr>
            <w:tcW w:w="0" w:type="auto"/>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100" w:type="dxa"/>
              <w:left w:w="100" w:type="dxa"/>
              <w:bottom w:w="100" w:type="dxa"/>
              <w:right w:w="100" w:type="dxa"/>
            </w:tcMar>
            <w:hideMark/>
          </w:tcPr>
          <w:p w14:paraId="3136BFDD"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Insertion loss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6B5A9A" w14:textId="6BE38868"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Lower</w:t>
            </w:r>
            <w:r w:rsidR="00607C22" w:rsidRPr="00BE736D">
              <w:rPr>
                <w:rFonts w:asciiTheme="majorBidi" w:eastAsia="Times New Roman" w:hAnsiTheme="majorBidi" w:cstheme="majorBidi"/>
                <w:color w:val="000000" w:themeColor="text1"/>
                <w:vertAlign w:val="superscript"/>
                <w:lang w:val="en-US"/>
              </w:rPr>
              <w:t>16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7F98B4"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Low</w:t>
            </w:r>
          </w:p>
        </w:tc>
      </w:tr>
      <w:tr w:rsidR="00FA1911" w:rsidRPr="00FA1911" w14:paraId="51851B9F" w14:textId="77777777" w:rsidTr="003A609A">
        <w:trPr>
          <w:trHeight w:val="15"/>
        </w:trPr>
        <w:tc>
          <w:tcPr>
            <w:tcW w:w="0" w:type="auto"/>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100" w:type="dxa"/>
              <w:left w:w="100" w:type="dxa"/>
              <w:bottom w:w="100" w:type="dxa"/>
              <w:right w:w="100" w:type="dxa"/>
            </w:tcMar>
            <w:hideMark/>
          </w:tcPr>
          <w:p w14:paraId="66F94FFC"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Power handling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7E576F" w14:textId="406CC4C4"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High</w:t>
            </w:r>
            <w:r w:rsidR="00607C22" w:rsidRPr="00BE736D">
              <w:rPr>
                <w:rFonts w:asciiTheme="majorBidi" w:eastAsia="Times New Roman" w:hAnsiTheme="majorBidi" w:cstheme="majorBidi"/>
                <w:color w:val="000000" w:themeColor="text1"/>
                <w:vertAlign w:val="superscript"/>
                <w:lang w:val="en-US"/>
              </w:rPr>
              <w:t>17</w:t>
            </w:r>
            <w:r w:rsidRPr="00BE736D">
              <w:rPr>
                <w:rFonts w:asciiTheme="majorBidi" w:eastAsia="Times New Roman" w:hAnsiTheme="majorBidi" w:cstheme="majorBidi"/>
                <w:color w:val="000000" w:themeColor="text1"/>
                <w:lang w:val="en-US"/>
              </w:rPr>
              <w:t xml:space="preserve"> (can handle several watts easily)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ED027B" w14:textId="1FAD6A75"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Lower</w:t>
            </w:r>
            <w:r w:rsidR="00607C22" w:rsidRPr="00BE736D">
              <w:rPr>
                <w:rFonts w:asciiTheme="majorBidi" w:eastAsia="Times New Roman" w:hAnsiTheme="majorBidi" w:cstheme="majorBidi"/>
                <w:color w:val="000000" w:themeColor="text1"/>
                <w:vertAlign w:val="superscript"/>
                <w:lang w:val="en-US"/>
              </w:rPr>
              <w:t>18</w:t>
            </w:r>
            <w:r w:rsidRPr="00BE736D">
              <w:rPr>
                <w:rFonts w:asciiTheme="majorBidi" w:eastAsia="Times New Roman" w:hAnsiTheme="majorBidi" w:cstheme="majorBidi"/>
                <w:color w:val="000000" w:themeColor="text1"/>
                <w:lang w:val="en-US"/>
              </w:rPr>
              <w:t xml:space="preserve"> (typically mW to &lt;1 W unless specialized device)</w:t>
            </w:r>
          </w:p>
        </w:tc>
      </w:tr>
      <w:tr w:rsidR="00FA1911" w:rsidRPr="00FA1911" w14:paraId="02291CB7" w14:textId="77777777" w:rsidTr="003A609A">
        <w:trPr>
          <w:trHeight w:val="15"/>
        </w:trPr>
        <w:tc>
          <w:tcPr>
            <w:tcW w:w="0" w:type="auto"/>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100" w:type="dxa"/>
              <w:left w:w="100" w:type="dxa"/>
              <w:bottom w:w="100" w:type="dxa"/>
              <w:right w:w="100" w:type="dxa"/>
            </w:tcMar>
            <w:hideMark/>
          </w:tcPr>
          <w:p w14:paraId="7A819506"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Linearity / distortion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F0775"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Excellent (almost perfect, purely passive contact)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0DEC26" w14:textId="53499E76"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Good, but may produce nonlinearities at high RF power</w:t>
            </w:r>
          </w:p>
        </w:tc>
      </w:tr>
      <w:tr w:rsidR="00FA1911" w:rsidRPr="00FA1911" w14:paraId="6C6E7923" w14:textId="77777777" w:rsidTr="003A609A">
        <w:trPr>
          <w:trHeight w:val="15"/>
        </w:trPr>
        <w:tc>
          <w:tcPr>
            <w:tcW w:w="0" w:type="auto"/>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100" w:type="dxa"/>
              <w:left w:w="100" w:type="dxa"/>
              <w:bottom w:w="100" w:type="dxa"/>
              <w:right w:w="100" w:type="dxa"/>
            </w:tcMar>
            <w:hideMark/>
          </w:tcPr>
          <w:p w14:paraId="7E3F40B7"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Lifetime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29B13"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Limited (~1–10 million cycles)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241CB8" w14:textId="000E5962"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Very high</w:t>
            </w:r>
            <w:r w:rsidR="00607C22" w:rsidRPr="00BE736D">
              <w:rPr>
                <w:rFonts w:asciiTheme="majorBidi" w:eastAsia="Times New Roman" w:hAnsiTheme="majorBidi" w:cstheme="majorBidi"/>
                <w:color w:val="000000" w:themeColor="text1"/>
                <w:vertAlign w:val="superscript"/>
                <w:lang w:val="en-US"/>
              </w:rPr>
              <w:t>19</w:t>
            </w:r>
            <w:r w:rsidRPr="00BE736D">
              <w:rPr>
                <w:rFonts w:asciiTheme="majorBidi" w:eastAsia="Times New Roman" w:hAnsiTheme="majorBidi" w:cstheme="majorBidi"/>
                <w:color w:val="000000" w:themeColor="text1"/>
                <w:lang w:val="en-US"/>
              </w:rPr>
              <w:t xml:space="preserve"> (billions of cycles)</w:t>
            </w:r>
          </w:p>
        </w:tc>
      </w:tr>
      <w:tr w:rsidR="00FA1911" w:rsidRPr="00FA1911" w14:paraId="03319A1E" w14:textId="77777777" w:rsidTr="003A609A">
        <w:trPr>
          <w:trHeight w:val="250"/>
        </w:trPr>
        <w:tc>
          <w:tcPr>
            <w:tcW w:w="0" w:type="auto"/>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100" w:type="dxa"/>
              <w:left w:w="100" w:type="dxa"/>
              <w:bottom w:w="100" w:type="dxa"/>
              <w:right w:w="100" w:type="dxa"/>
            </w:tcMar>
            <w:hideMark/>
          </w:tcPr>
          <w:p w14:paraId="652A19B1"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Size / PCB integration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287D62" w14:textId="09656D35"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Bulky, often requires space for coi</w:t>
            </w:r>
            <w:r w:rsidR="00EF5608" w:rsidRPr="00BE736D">
              <w:rPr>
                <w:rFonts w:asciiTheme="majorBidi" w:eastAsia="Times New Roman" w:hAnsiTheme="majorBidi" w:cstheme="majorBidi"/>
                <w:color w:val="000000" w:themeColor="text1"/>
                <w:lang w:val="en-US"/>
              </w:rPr>
              <w:t>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5EE985" w14:textId="2BB834E3"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Tiny, surface-mount, PCB-friendly</w:t>
            </w:r>
          </w:p>
        </w:tc>
      </w:tr>
      <w:tr w:rsidR="00FA1911" w:rsidRPr="00FA1911" w14:paraId="27511241" w14:textId="77777777" w:rsidTr="003A609A">
        <w:trPr>
          <w:trHeight w:val="15"/>
        </w:trPr>
        <w:tc>
          <w:tcPr>
            <w:tcW w:w="0" w:type="auto"/>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100" w:type="dxa"/>
              <w:left w:w="100" w:type="dxa"/>
              <w:bottom w:w="100" w:type="dxa"/>
              <w:right w:w="100" w:type="dxa"/>
            </w:tcMar>
            <w:hideMark/>
          </w:tcPr>
          <w:p w14:paraId="20F21BAF"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Cost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1CD78E"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Moderate to high for RF-rated relay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617F0"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Varies; low-cost ICs available (~$2–6)</w:t>
            </w:r>
          </w:p>
        </w:tc>
      </w:tr>
      <w:tr w:rsidR="00FA1911" w:rsidRPr="00FA1911" w14:paraId="58766BD1" w14:textId="77777777" w:rsidTr="003A609A">
        <w:trPr>
          <w:trHeight w:val="15"/>
        </w:trPr>
        <w:tc>
          <w:tcPr>
            <w:tcW w:w="0" w:type="auto"/>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100" w:type="dxa"/>
              <w:left w:w="100" w:type="dxa"/>
              <w:bottom w:w="100" w:type="dxa"/>
              <w:right w:w="100" w:type="dxa"/>
            </w:tcMar>
            <w:hideMark/>
          </w:tcPr>
          <w:p w14:paraId="6C361DB2"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Susceptibility to vibration/shock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1E1B4D"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Can be affected, since it is mechanical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0A5547"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Very robust</w:t>
            </w:r>
          </w:p>
        </w:tc>
      </w:tr>
      <w:tr w:rsidR="00FA1911" w:rsidRPr="00FA1911" w14:paraId="5CDECFE6" w14:textId="77777777" w:rsidTr="000B27FE">
        <w:trPr>
          <w:trHeight w:val="15"/>
        </w:trPr>
        <w:tc>
          <w:tcPr>
            <w:tcW w:w="0" w:type="auto"/>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100" w:type="dxa"/>
              <w:left w:w="100" w:type="dxa"/>
              <w:bottom w:w="100" w:type="dxa"/>
              <w:right w:w="100" w:type="dxa"/>
            </w:tcMar>
            <w:hideMark/>
          </w:tcPr>
          <w:p w14:paraId="521327C3"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b/>
                <w:bCs/>
                <w:color w:val="000000" w:themeColor="text1"/>
                <w:lang w:val="en-US"/>
              </w:rPr>
              <w:t>EMI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940D3" w14:textId="77777777"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Can generate contact bounce transients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8C873" w14:textId="4ECEC14A" w:rsidR="00BB4A29" w:rsidRPr="00BE736D" w:rsidRDefault="00BB4A29" w:rsidP="00776803">
            <w:pPr>
              <w:spacing w:line="240" w:lineRule="auto"/>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Minimal, clean switching</w:t>
            </w:r>
          </w:p>
        </w:tc>
      </w:tr>
    </w:tbl>
    <w:p w14:paraId="01242AD4" w14:textId="77777777" w:rsidR="00FF310A" w:rsidRPr="00BE736D" w:rsidRDefault="00FF310A" w:rsidP="00776803">
      <w:pPr>
        <w:spacing w:line="240" w:lineRule="auto"/>
        <w:ind w:firstLine="720"/>
        <w:rPr>
          <w:ins w:id="133" w:author="Nicholas Newman" w:date="2026-02-04T19:08:00Z" w16du:dateUtc="2026-02-05T00:08:00Z"/>
          <w:rFonts w:asciiTheme="majorBidi" w:eastAsia="Times New Roman" w:hAnsiTheme="majorBidi" w:cstheme="majorBidi"/>
          <w:color w:val="000000" w:themeColor="text1"/>
          <w:lang w:val="en-US"/>
        </w:rPr>
      </w:pPr>
    </w:p>
    <w:p w14:paraId="6ADA8883" w14:textId="0E492A53" w:rsidR="00BB4A29" w:rsidRPr="00BE736D" w:rsidRDefault="00BB4A29" w:rsidP="00776803">
      <w:pPr>
        <w:spacing w:line="240" w:lineRule="auto"/>
        <w:ind w:firstLine="720"/>
        <w:rPr>
          <w:rFonts w:asciiTheme="majorBidi" w:eastAsia="Times New Roman" w:hAnsiTheme="majorBidi" w:cstheme="majorBidi"/>
          <w:color w:val="000000" w:themeColor="text1"/>
          <w:lang w:val="en-US"/>
        </w:rPr>
      </w:pPr>
      <w:r w:rsidRPr="00BE736D">
        <w:rPr>
          <w:rFonts w:asciiTheme="majorBidi" w:eastAsia="Times New Roman" w:hAnsiTheme="majorBidi" w:cstheme="majorBidi"/>
          <w:color w:val="000000" w:themeColor="text1"/>
          <w:lang w:val="en-US"/>
        </w:rPr>
        <w:t xml:space="preserve">Since our receivers will switch very frequently, </w:t>
      </w:r>
      <w:r w:rsidR="00EF5608" w:rsidRPr="00BE736D">
        <w:rPr>
          <w:rFonts w:asciiTheme="majorBidi" w:eastAsia="Times New Roman" w:hAnsiTheme="majorBidi" w:cstheme="majorBidi"/>
          <w:color w:val="000000" w:themeColor="text1"/>
          <w:lang w:val="en-US"/>
        </w:rPr>
        <w:t>solid</w:t>
      </w:r>
      <w:r w:rsidR="00216D75" w:rsidRPr="00BE736D">
        <w:rPr>
          <w:rFonts w:asciiTheme="majorBidi" w:eastAsia="Times New Roman" w:hAnsiTheme="majorBidi" w:cstheme="majorBidi"/>
          <w:color w:val="000000" w:themeColor="text1"/>
          <w:lang w:val="en-US"/>
        </w:rPr>
        <w:t xml:space="preserve"> </w:t>
      </w:r>
      <w:r w:rsidR="00EF5608" w:rsidRPr="00BE736D">
        <w:rPr>
          <w:rFonts w:asciiTheme="majorBidi" w:eastAsia="Times New Roman" w:hAnsiTheme="majorBidi" w:cstheme="majorBidi"/>
          <w:color w:val="000000" w:themeColor="text1"/>
          <w:lang w:val="en-US"/>
        </w:rPr>
        <w:t>state</w:t>
      </w:r>
      <w:r w:rsidRPr="00BE736D">
        <w:rPr>
          <w:rFonts w:asciiTheme="majorBidi" w:eastAsia="Times New Roman" w:hAnsiTheme="majorBidi" w:cstheme="majorBidi"/>
          <w:color w:val="000000" w:themeColor="text1"/>
          <w:lang w:val="en-US"/>
        </w:rPr>
        <w:t xml:space="preserve"> </w:t>
      </w:r>
      <w:r w:rsidR="00216D75" w:rsidRPr="00BE736D">
        <w:rPr>
          <w:rFonts w:asciiTheme="majorBidi" w:eastAsia="Times New Roman" w:hAnsiTheme="majorBidi" w:cstheme="majorBidi"/>
          <w:color w:val="000000" w:themeColor="text1"/>
          <w:lang w:val="en-US"/>
        </w:rPr>
        <w:t>switches must be bought.</w:t>
      </w:r>
      <w:r w:rsidRPr="00BE736D">
        <w:rPr>
          <w:rFonts w:asciiTheme="majorBidi" w:eastAsia="Times New Roman" w:hAnsiTheme="majorBidi" w:cstheme="majorBidi"/>
          <w:color w:val="000000" w:themeColor="text1"/>
          <w:lang w:val="en-US"/>
        </w:rPr>
        <w:t xml:space="preserve"> </w:t>
      </w:r>
      <w:r w:rsidR="00EF5608" w:rsidRPr="00BE736D">
        <w:rPr>
          <w:rFonts w:asciiTheme="majorBidi" w:eastAsia="Times New Roman" w:hAnsiTheme="majorBidi" w:cstheme="majorBidi"/>
          <w:color w:val="000000" w:themeColor="text1"/>
          <w:lang w:val="en-US"/>
        </w:rPr>
        <w:t>However,</w:t>
      </w:r>
      <w:r w:rsidRPr="00BE736D">
        <w:rPr>
          <w:rFonts w:asciiTheme="majorBidi" w:eastAsia="Times New Roman" w:hAnsiTheme="majorBidi" w:cstheme="majorBidi"/>
          <w:color w:val="000000" w:themeColor="text1"/>
          <w:lang w:val="en-US"/>
        </w:rPr>
        <w:t xml:space="preserve"> these switches are very expensive, over $20.</w:t>
      </w:r>
    </w:p>
    <w:p w14:paraId="5CB40140" w14:textId="5A2E17CF" w:rsidR="00BB4A29" w:rsidRPr="00BE736D" w:rsidRDefault="00293219">
      <w:pPr>
        <w:spacing w:line="240" w:lineRule="auto"/>
        <w:ind w:firstLine="720"/>
        <w:jc w:val="both"/>
        <w:rPr>
          <w:rFonts w:asciiTheme="majorBidi" w:eastAsia="Times New Roman" w:hAnsiTheme="majorBidi" w:cstheme="majorBidi"/>
          <w:color w:val="000000" w:themeColor="text1"/>
          <w:lang w:val="en-US"/>
        </w:rPr>
        <w:pPrChange w:id="134" w:author="Nicholas Newman" w:date="2026-02-04T19:09:00Z" w16du:dateUtc="2026-02-05T00:09:00Z">
          <w:pPr>
            <w:spacing w:line="240" w:lineRule="auto"/>
            <w:ind w:firstLine="720"/>
          </w:pPr>
        </w:pPrChange>
      </w:pPr>
      <w:r w:rsidRPr="00BE736D">
        <w:rPr>
          <w:rFonts w:asciiTheme="majorBidi" w:eastAsia="Times New Roman" w:hAnsiTheme="majorBidi" w:cstheme="majorBidi"/>
          <w:color w:val="000000" w:themeColor="text1"/>
          <w:lang w:val="en-US"/>
        </w:rPr>
        <w:t>In the end,</w:t>
      </w:r>
      <w:r w:rsidR="00BB4A29" w:rsidRPr="00BE736D">
        <w:rPr>
          <w:rFonts w:asciiTheme="majorBidi" w:eastAsia="Times New Roman" w:hAnsiTheme="majorBidi" w:cstheme="majorBidi"/>
          <w:color w:val="000000" w:themeColor="text1"/>
          <w:lang w:val="en-US"/>
        </w:rPr>
        <w:t xml:space="preserve"> </w:t>
      </w:r>
      <w:r w:rsidR="005D51F6" w:rsidRPr="00BE736D">
        <w:rPr>
          <w:rFonts w:asciiTheme="majorBidi" w:eastAsia="Times New Roman" w:hAnsiTheme="majorBidi" w:cstheme="majorBidi"/>
          <w:color w:val="000000" w:themeColor="text1"/>
          <w:lang w:val="en-US"/>
        </w:rPr>
        <w:t>it was</w:t>
      </w:r>
      <w:r w:rsidR="00BB4A29" w:rsidRPr="00BE736D">
        <w:rPr>
          <w:rFonts w:asciiTheme="majorBidi" w:eastAsia="Times New Roman" w:hAnsiTheme="majorBidi" w:cstheme="majorBidi"/>
          <w:color w:val="000000" w:themeColor="text1"/>
          <w:lang w:val="en-US"/>
        </w:rPr>
        <w:t xml:space="preserve"> </w:t>
      </w:r>
      <w:r w:rsidR="00EF5608" w:rsidRPr="00BE736D">
        <w:rPr>
          <w:rFonts w:asciiTheme="majorBidi" w:eastAsia="Times New Roman" w:hAnsiTheme="majorBidi" w:cstheme="majorBidi"/>
          <w:color w:val="000000" w:themeColor="text1"/>
          <w:lang w:val="en-US"/>
        </w:rPr>
        <w:t>concluded</w:t>
      </w:r>
      <w:r w:rsidR="00BB4A29" w:rsidRPr="00BE736D">
        <w:rPr>
          <w:rFonts w:asciiTheme="majorBidi" w:eastAsia="Times New Roman" w:hAnsiTheme="majorBidi" w:cstheme="majorBidi"/>
          <w:color w:val="000000" w:themeColor="text1"/>
          <w:lang w:val="en-US"/>
        </w:rPr>
        <w:t xml:space="preserve"> that a diode </w:t>
      </w:r>
      <w:r w:rsidR="005D51F6" w:rsidRPr="00BE736D">
        <w:rPr>
          <w:rFonts w:asciiTheme="majorBidi" w:eastAsia="Times New Roman" w:hAnsiTheme="majorBidi" w:cstheme="majorBidi"/>
          <w:color w:val="000000" w:themeColor="text1"/>
          <w:lang w:val="en-US"/>
        </w:rPr>
        <w:t xml:space="preserve">would be used, </w:t>
      </w:r>
      <w:r w:rsidR="00BB4A29" w:rsidRPr="00BE736D">
        <w:rPr>
          <w:rFonts w:asciiTheme="majorBidi" w:eastAsia="Times New Roman" w:hAnsiTheme="majorBidi" w:cstheme="majorBidi"/>
          <w:color w:val="000000" w:themeColor="text1"/>
          <w:lang w:val="en-US"/>
        </w:rPr>
        <w:t>and some DC controlled transistors to change the bias of the diode. A diode to handle the RF instead of a transistor since diodes have a larger linear range than transistors in RF frequencies with less complex circuits</w:t>
      </w:r>
      <w:r w:rsidR="00607C22" w:rsidRPr="00BE736D">
        <w:rPr>
          <w:rFonts w:asciiTheme="majorBidi" w:eastAsia="Times New Roman" w:hAnsiTheme="majorBidi" w:cstheme="majorBidi"/>
          <w:color w:val="000000" w:themeColor="text1"/>
          <w:lang w:val="en-US"/>
        </w:rPr>
        <w:t>.</w:t>
      </w:r>
      <w:r w:rsidR="00607C22" w:rsidRPr="00BE736D">
        <w:rPr>
          <w:rFonts w:asciiTheme="majorBidi" w:eastAsia="Times New Roman" w:hAnsiTheme="majorBidi" w:cstheme="majorBidi"/>
          <w:color w:val="000000" w:themeColor="text1"/>
          <w:vertAlign w:val="superscript"/>
          <w:lang w:val="en-US"/>
        </w:rPr>
        <w:t>20</w:t>
      </w:r>
      <w:r w:rsidR="00BB4A29" w:rsidRPr="00BE736D">
        <w:rPr>
          <w:rFonts w:asciiTheme="majorBidi" w:eastAsia="Times New Roman" w:hAnsiTheme="majorBidi" w:cstheme="majorBidi"/>
          <w:color w:val="000000" w:themeColor="text1"/>
          <w:lang w:val="en-US"/>
        </w:rPr>
        <w:t xml:space="preserve"> More about these diodes is </w:t>
      </w:r>
      <w:r w:rsidR="00EF5608" w:rsidRPr="00BE736D">
        <w:rPr>
          <w:rFonts w:asciiTheme="majorBidi" w:eastAsia="Times New Roman" w:hAnsiTheme="majorBidi" w:cstheme="majorBidi"/>
          <w:color w:val="000000" w:themeColor="text1"/>
          <w:lang w:val="en-US"/>
        </w:rPr>
        <w:t>on</w:t>
      </w:r>
      <w:r w:rsidR="00BB4A29" w:rsidRPr="00BE736D">
        <w:rPr>
          <w:rFonts w:asciiTheme="majorBidi" w:eastAsia="Times New Roman" w:hAnsiTheme="majorBidi" w:cstheme="majorBidi"/>
          <w:color w:val="000000" w:themeColor="text1"/>
          <w:lang w:val="en-US"/>
        </w:rPr>
        <w:t xml:space="preserve"> the website quoted in footnote 20. </w:t>
      </w:r>
      <w:r w:rsidR="005D51F6" w:rsidRPr="00BE736D">
        <w:rPr>
          <w:rFonts w:asciiTheme="majorBidi" w:eastAsia="Times New Roman" w:hAnsiTheme="majorBidi" w:cstheme="majorBidi"/>
          <w:color w:val="000000" w:themeColor="text1"/>
          <w:lang w:val="en-US"/>
        </w:rPr>
        <w:t>T</w:t>
      </w:r>
      <w:r w:rsidR="00BB4A29" w:rsidRPr="00BE736D">
        <w:rPr>
          <w:rFonts w:asciiTheme="majorBidi" w:eastAsia="Times New Roman" w:hAnsiTheme="majorBidi" w:cstheme="majorBidi"/>
          <w:color w:val="000000" w:themeColor="text1"/>
          <w:lang w:val="en-US"/>
        </w:rPr>
        <w:t xml:space="preserve">hen most probably </w:t>
      </w:r>
      <w:r w:rsidR="005D51F6" w:rsidRPr="00BE736D">
        <w:rPr>
          <w:rFonts w:asciiTheme="majorBidi" w:eastAsia="Times New Roman" w:hAnsiTheme="majorBidi" w:cstheme="majorBidi"/>
          <w:color w:val="000000" w:themeColor="text1"/>
          <w:lang w:val="en-US"/>
        </w:rPr>
        <w:t>a</w:t>
      </w:r>
      <w:r w:rsidR="00BB4A29" w:rsidRPr="00BE736D">
        <w:rPr>
          <w:rFonts w:asciiTheme="majorBidi" w:eastAsia="Times New Roman" w:hAnsiTheme="majorBidi" w:cstheme="majorBidi"/>
          <w:color w:val="000000" w:themeColor="text1"/>
          <w:lang w:val="en-US"/>
        </w:rPr>
        <w:t xml:space="preserve"> DC powered transistor</w:t>
      </w:r>
      <w:r w:rsidR="005D51F6" w:rsidRPr="00BE736D">
        <w:rPr>
          <w:rFonts w:asciiTheme="majorBidi" w:eastAsia="Times New Roman" w:hAnsiTheme="majorBidi" w:cstheme="majorBidi"/>
          <w:color w:val="000000" w:themeColor="text1"/>
          <w:lang w:val="en-US"/>
        </w:rPr>
        <w:t xml:space="preserve"> will be used</w:t>
      </w:r>
      <w:r w:rsidR="00BB4A29" w:rsidRPr="00BE736D">
        <w:rPr>
          <w:rFonts w:asciiTheme="majorBidi" w:eastAsia="Times New Roman" w:hAnsiTheme="majorBidi" w:cstheme="majorBidi"/>
          <w:color w:val="000000" w:themeColor="text1"/>
          <w:lang w:val="en-US"/>
        </w:rPr>
        <w:t xml:space="preserve"> to change the bias of the diode, allowing for a cheap, efficient, and easily MCU controlled receiver protection circuit. Exactly which diode will be figured out later. When the diode is forward biased, it acts like a short circuit to ground, reflecting RF energy, and when reversed biased it acts like a small capacitor, allowing small RF signals to pass. Make sure to have RF </w:t>
      </w:r>
      <w:r w:rsidR="00EF5608" w:rsidRPr="00BE736D">
        <w:rPr>
          <w:rFonts w:asciiTheme="majorBidi" w:eastAsia="Times New Roman" w:hAnsiTheme="majorBidi" w:cstheme="majorBidi"/>
          <w:color w:val="000000" w:themeColor="text1"/>
          <w:lang w:val="en-US"/>
        </w:rPr>
        <w:t>chokes</w:t>
      </w:r>
      <w:r w:rsidR="00BB4A29" w:rsidRPr="00BE736D">
        <w:rPr>
          <w:rFonts w:asciiTheme="majorBidi" w:eastAsia="Times New Roman" w:hAnsiTheme="majorBidi" w:cstheme="majorBidi"/>
          <w:color w:val="000000" w:themeColor="text1"/>
          <w:lang w:val="en-US"/>
        </w:rPr>
        <w:t xml:space="preserve"> to allow DC bias to reach the diode but blocks RF energy going to the DC power supply.</w:t>
      </w:r>
    </w:p>
    <w:p w14:paraId="3A69A830" w14:textId="6632C107" w:rsidR="00EF5608" w:rsidRPr="00BE736D" w:rsidRDefault="00EF5608" w:rsidP="00931D3B">
      <w:pPr>
        <w:pStyle w:val="Heading4"/>
        <w:spacing w:line="240" w:lineRule="auto"/>
        <w:jc w:val="both"/>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Second Stage: LNA</w:t>
      </w:r>
    </w:p>
    <w:p w14:paraId="4FEA3726" w14:textId="2F2DEC8A" w:rsidR="00605263" w:rsidRPr="00BE736D" w:rsidRDefault="00A75048" w:rsidP="00931D3B">
      <w:pPr>
        <w:spacing w:line="240" w:lineRule="auto"/>
        <w:jc w:val="both"/>
        <w:rPr>
          <w:rFonts w:asciiTheme="majorBidi" w:hAnsiTheme="majorBidi" w:cstheme="majorBidi"/>
          <w:color w:val="000000" w:themeColor="text1"/>
          <w:lang w:val="en-US"/>
        </w:rPr>
      </w:pPr>
      <w:r w:rsidRPr="00BE736D">
        <w:rPr>
          <w:color w:val="000000" w:themeColor="text1"/>
        </w:rPr>
        <w:tab/>
      </w:r>
      <w:r w:rsidR="006B317B" w:rsidRPr="00BE736D">
        <w:rPr>
          <w:rFonts w:asciiTheme="majorBidi" w:hAnsiTheme="majorBidi" w:cstheme="majorBidi"/>
          <w:color w:val="000000" w:themeColor="text1"/>
          <w:lang w:val="en-US"/>
        </w:rPr>
        <w:t>The design will either utilize the THS/SPF5189Z or a custom high-speed RF amplifier implemented using discrete transistors. Designing a discrete RF amplifier is challenging; therefore, the remaining RF components will be designed and validated first. To verify correct operation of the overall RF chain, a commercially available amplifier IC will initially be used for this stage. After system-level performance has been confirmed, this amplification stage will be redesigned using a custom transistor-based solution.</w:t>
      </w:r>
    </w:p>
    <w:p w14:paraId="75EB422E" w14:textId="03355618" w:rsidR="00B815C0" w:rsidRPr="00BE736D" w:rsidRDefault="00B815C0" w:rsidP="00B815C0">
      <w:pPr>
        <w:pStyle w:val="Heading4"/>
        <w:spacing w:line="240" w:lineRule="auto"/>
        <w:jc w:val="both"/>
        <w:rPr>
          <w:rFonts w:asciiTheme="majorBidi" w:eastAsia="Times New Roman" w:hAnsiTheme="majorBidi" w:cstheme="majorBidi"/>
          <w:color w:val="000000" w:themeColor="text1"/>
        </w:rPr>
      </w:pPr>
      <w:r w:rsidRPr="00BE736D">
        <w:rPr>
          <w:rFonts w:asciiTheme="majorBidi" w:eastAsia="Times New Roman" w:hAnsiTheme="majorBidi" w:cstheme="majorBidi"/>
          <w:color w:val="000000" w:themeColor="text1"/>
        </w:rPr>
        <w:t>Third Stage: Downconverter</w:t>
      </w:r>
    </w:p>
    <w:p w14:paraId="4B709BEE" w14:textId="045FF383" w:rsidR="00B815C0" w:rsidRPr="00BE736D" w:rsidRDefault="00B815C0" w:rsidP="1D7E8C56">
      <w:pPr>
        <w:rPr>
          <w:rFonts w:asciiTheme="majorBidi" w:hAnsiTheme="majorBidi" w:cstheme="majorBidi"/>
          <w:color w:val="000000" w:themeColor="text1"/>
          <w:lang w:val="en-US"/>
        </w:rPr>
      </w:pPr>
      <w:r w:rsidRPr="00BE736D">
        <w:rPr>
          <w:color w:val="000000" w:themeColor="text1"/>
        </w:rPr>
        <w:tab/>
      </w:r>
      <w:r w:rsidRPr="1D7E8C56">
        <w:rPr>
          <w:rFonts w:asciiTheme="majorBidi" w:hAnsiTheme="majorBidi" w:cstheme="majorBidi"/>
          <w:color w:val="000000" w:themeColor="text1"/>
          <w:lang w:val="en-US"/>
        </w:rPr>
        <w:t>At first the idea was to take the input quadrature signal then down convert to 10-50MHz again, and then use an ADC, however ADCs in that speed range are very expensive. The new idea will be to use something like the ADL5380 chip, which is a quadrature demodulator, which will demodulate the quadrature signal down to 1MHz, where ADC’s are much less expensive.</w:t>
      </w:r>
    </w:p>
    <w:p w14:paraId="59F3B757" w14:textId="30348B05" w:rsidR="00BB4A29" w:rsidRPr="00BE736D" w:rsidRDefault="006A2E91">
      <w:pPr>
        <w:pStyle w:val="Heading4"/>
        <w:spacing w:line="240" w:lineRule="auto"/>
        <w:jc w:val="both"/>
        <w:rPr>
          <w:rFonts w:asciiTheme="majorBidi" w:eastAsia="Times New Roman" w:hAnsiTheme="majorBidi" w:cstheme="majorBidi"/>
          <w:color w:val="000000" w:themeColor="text1"/>
        </w:rPr>
        <w:pPrChange w:id="135" w:author="Nicholas Newman" w:date="2026-02-04T19:09:00Z" w16du:dateUtc="2026-02-05T00:09:00Z">
          <w:pPr>
            <w:pStyle w:val="Heading4"/>
            <w:spacing w:line="240" w:lineRule="auto"/>
          </w:pPr>
        </w:pPrChange>
      </w:pPr>
      <w:r w:rsidRPr="00BE736D">
        <w:rPr>
          <w:rFonts w:asciiTheme="majorBidi" w:eastAsia="Times New Roman" w:hAnsiTheme="majorBidi" w:cstheme="majorBidi"/>
          <w:color w:val="000000" w:themeColor="text1"/>
        </w:rPr>
        <w:t>Output Power Limits</w:t>
      </w:r>
      <w:r w:rsidR="00B815C0" w:rsidRPr="00BE736D">
        <w:rPr>
          <w:rFonts w:asciiTheme="majorBidi" w:eastAsia="Times New Roman" w:hAnsiTheme="majorBidi" w:cstheme="majorBidi"/>
          <w:color w:val="000000" w:themeColor="text1"/>
        </w:rPr>
        <w:tab/>
      </w:r>
    </w:p>
    <w:p w14:paraId="75CD6E10" w14:textId="478D1E87" w:rsidR="00BB4A29" w:rsidRPr="00BE736D" w:rsidRDefault="00BB4A29">
      <w:pPr>
        <w:spacing w:line="240" w:lineRule="auto"/>
        <w:ind w:firstLine="720"/>
        <w:jc w:val="both"/>
        <w:rPr>
          <w:rFonts w:asciiTheme="majorBidi" w:eastAsia="Times New Roman" w:hAnsiTheme="majorBidi" w:cstheme="majorBidi"/>
          <w:color w:val="000000" w:themeColor="text1"/>
          <w:lang w:val="en-US"/>
        </w:rPr>
        <w:pPrChange w:id="136" w:author="Nicholas Newman" w:date="2026-02-04T19:09:00Z" w16du:dateUtc="2026-02-05T00:09:00Z">
          <w:pPr>
            <w:spacing w:line="240" w:lineRule="auto"/>
            <w:ind w:firstLine="720"/>
          </w:pPr>
        </w:pPrChange>
      </w:pPr>
      <w:r w:rsidRPr="00BE736D">
        <w:rPr>
          <w:rFonts w:asciiTheme="majorBidi" w:eastAsia="Times New Roman" w:hAnsiTheme="majorBidi" w:cstheme="majorBidi"/>
          <w:color w:val="000000" w:themeColor="text1"/>
          <w:lang w:val="en-US"/>
        </w:rPr>
        <w:t xml:space="preserve">There are 2 different rulesets for output power, one ruleset is if your bandwidth is under 500kHz, and one is when your output power is above 500kHz. If the bandwidth is under 500kHz, you must implement a band hopping algorithm, which seems very time consuming, and a bit over scope for our project. </w:t>
      </w:r>
      <w:r w:rsidR="006A2E91" w:rsidRPr="00BE736D">
        <w:rPr>
          <w:rFonts w:asciiTheme="majorBidi" w:eastAsia="Times New Roman" w:hAnsiTheme="majorBidi" w:cstheme="majorBidi"/>
          <w:color w:val="000000" w:themeColor="text1"/>
          <w:lang w:val="en-US"/>
        </w:rPr>
        <w:t>Therefore,</w:t>
      </w:r>
      <w:r w:rsidRPr="00BE736D">
        <w:rPr>
          <w:rFonts w:asciiTheme="majorBidi" w:eastAsia="Times New Roman" w:hAnsiTheme="majorBidi" w:cstheme="majorBidi"/>
          <w:color w:val="000000" w:themeColor="text1"/>
          <w:lang w:val="en-US"/>
        </w:rPr>
        <w:t xml:space="preserve"> our bandwidth must be 500kHz or more. The transmission requirements at that frequency bandwidth are as follows: "§ 15.247 (a)(2): Systems using digital modulation techniques may operate in the 902-928 MHz ... bands. </w:t>
      </w:r>
      <w:r w:rsidRPr="00BE736D">
        <w:rPr>
          <w:rFonts w:asciiTheme="majorBidi" w:eastAsia="Times New Roman" w:hAnsiTheme="majorBidi" w:cstheme="majorBidi"/>
          <w:b/>
          <w:bCs/>
          <w:color w:val="000000" w:themeColor="text1"/>
          <w:lang w:val="en-US"/>
        </w:rPr>
        <w:t>The minimum 6 dB bandwidth shall be at least 500 kHz.</w:t>
      </w:r>
      <w:r w:rsidR="00607C22" w:rsidRPr="00BE736D">
        <w:rPr>
          <w:rFonts w:asciiTheme="majorBidi" w:eastAsia="Times New Roman" w:hAnsiTheme="majorBidi" w:cstheme="majorBidi"/>
          <w:b/>
          <w:bCs/>
          <w:color w:val="000000" w:themeColor="text1"/>
          <w:vertAlign w:val="superscript"/>
          <w:lang w:val="en-US"/>
        </w:rPr>
        <w:t>21</w:t>
      </w:r>
      <w:r w:rsidRPr="00BE736D">
        <w:rPr>
          <w:rFonts w:asciiTheme="majorBidi" w:eastAsia="Times New Roman" w:hAnsiTheme="majorBidi" w:cstheme="majorBidi"/>
          <w:color w:val="000000" w:themeColor="text1"/>
          <w:lang w:val="en-US"/>
        </w:rPr>
        <w:t>" Since that bandwidth</w:t>
      </w:r>
      <w:r w:rsidR="00216D75" w:rsidRPr="00BE736D">
        <w:rPr>
          <w:rFonts w:asciiTheme="majorBidi" w:eastAsia="Times New Roman" w:hAnsiTheme="majorBidi" w:cstheme="majorBidi"/>
          <w:color w:val="000000" w:themeColor="text1"/>
          <w:lang w:val="en-US"/>
        </w:rPr>
        <w:t xml:space="preserve"> is being operated on in this project</w:t>
      </w:r>
      <w:r w:rsidRPr="00BE736D">
        <w:rPr>
          <w:rFonts w:asciiTheme="majorBidi" w:eastAsia="Times New Roman" w:hAnsiTheme="majorBidi" w:cstheme="majorBidi"/>
          <w:color w:val="000000" w:themeColor="text1"/>
          <w:lang w:val="en-US"/>
        </w:rPr>
        <w:t xml:space="preserve">, our system is classified as a “system using digital modulation” and </w:t>
      </w:r>
      <w:r w:rsidRPr="00BE736D">
        <w:rPr>
          <w:rFonts w:asciiTheme="majorBidi" w:eastAsia="Times New Roman" w:hAnsiTheme="majorBidi" w:cstheme="majorBidi"/>
          <w:b/>
          <w:bCs/>
          <w:color w:val="000000" w:themeColor="text1"/>
          <w:lang w:val="en-US"/>
        </w:rPr>
        <w:t>not</w:t>
      </w:r>
      <w:r w:rsidRPr="00BE736D">
        <w:rPr>
          <w:rFonts w:asciiTheme="majorBidi" w:eastAsia="Times New Roman" w:hAnsiTheme="majorBidi" w:cstheme="majorBidi"/>
          <w:color w:val="000000" w:themeColor="text1"/>
          <w:lang w:val="en-US"/>
        </w:rPr>
        <w:t xml:space="preserve"> a “frequency hopping system.” The maximum allowed output power of our transmitter is defined as: "§ 15.247 (a)(3)</w:t>
      </w:r>
      <w:r w:rsidR="006A2E91" w:rsidRPr="00BE736D">
        <w:rPr>
          <w:rFonts w:asciiTheme="majorBidi" w:eastAsia="Times New Roman" w:hAnsiTheme="majorBidi" w:cstheme="majorBidi"/>
          <w:color w:val="000000" w:themeColor="text1"/>
          <w:lang w:val="en-US"/>
        </w:rPr>
        <w:t>: For</w:t>
      </w:r>
      <w:r w:rsidRPr="00BE736D">
        <w:rPr>
          <w:rFonts w:asciiTheme="majorBidi" w:eastAsia="Times New Roman" w:hAnsiTheme="majorBidi" w:cstheme="majorBidi"/>
          <w:color w:val="000000" w:themeColor="text1"/>
          <w:lang w:val="en-US"/>
        </w:rPr>
        <w:t xml:space="preserve"> systems using digital modulation in the 902-928 MHz, 2400-2483.5 MHz, and 5725-5850 MHz bands: 1 Watt. As an alternative to a peak power measurement, compliance with the </w:t>
      </w:r>
      <w:r w:rsidR="006A2E91" w:rsidRPr="00BE736D">
        <w:rPr>
          <w:rFonts w:asciiTheme="majorBidi" w:eastAsia="Times New Roman" w:hAnsiTheme="majorBidi" w:cstheme="majorBidi"/>
          <w:color w:val="000000" w:themeColor="text1"/>
          <w:lang w:val="en-US"/>
        </w:rPr>
        <w:t>one-Watt</w:t>
      </w:r>
      <w:r w:rsidRPr="00BE736D">
        <w:rPr>
          <w:rFonts w:asciiTheme="majorBidi" w:eastAsia="Times New Roman" w:hAnsiTheme="majorBidi" w:cstheme="majorBidi"/>
          <w:color w:val="000000" w:themeColor="text1"/>
          <w:lang w:val="en-US"/>
        </w:rPr>
        <w:t xml:space="preserve"> limit can be based on a measurement of the maximum conducted output power. Maximum Conducted Output Power is defined as the total transmit power delivered to all antennas and antenna elements averaged across all symbols in the signaling alphabet when the transmitter is operating at its maximum power control level.” </w:t>
      </w:r>
    </w:p>
    <w:p w14:paraId="5CB9265D" w14:textId="77777777" w:rsidR="00FE0A24" w:rsidRPr="00BE736D" w:rsidRDefault="00FE0A24" w:rsidP="00931D3B">
      <w:pPr>
        <w:spacing w:line="240" w:lineRule="auto"/>
        <w:rPr>
          <w:ins w:id="137" w:author="Nicholas Newman" w:date="2026-02-04T19:13:00Z" w16du:dateUtc="2026-02-05T00:13:00Z"/>
          <w:rFonts w:asciiTheme="majorBidi" w:hAnsiTheme="majorBidi" w:cstheme="majorBidi"/>
          <w:color w:val="000000" w:themeColor="text1"/>
          <w:sz w:val="40"/>
          <w:szCs w:val="40"/>
        </w:rPr>
      </w:pPr>
      <w:ins w:id="138" w:author="Nicholas Newman" w:date="2026-02-04T19:13:00Z" w16du:dateUtc="2026-02-05T00:13:00Z">
        <w:r w:rsidRPr="00BE736D">
          <w:rPr>
            <w:rFonts w:asciiTheme="majorBidi" w:hAnsiTheme="majorBidi" w:cstheme="majorBidi"/>
            <w:color w:val="000000" w:themeColor="text1"/>
          </w:rPr>
          <w:br w:type="page"/>
        </w:r>
      </w:ins>
    </w:p>
    <w:p w14:paraId="7900C9A5" w14:textId="174EE073" w:rsidR="00CE2A6F" w:rsidRPr="00BE736D" w:rsidRDefault="00E77D8A" w:rsidP="00776803">
      <w:pPr>
        <w:pStyle w:val="Heading1"/>
        <w:spacing w:line="240" w:lineRule="auto"/>
        <w:rPr>
          <w:rFonts w:asciiTheme="majorBidi" w:eastAsia="Times New Roman" w:hAnsiTheme="majorBidi" w:cstheme="majorBidi"/>
          <w:color w:val="000000" w:themeColor="text1"/>
          <w:lang w:val="en-US"/>
        </w:rPr>
      </w:pPr>
      <w:bookmarkStart w:id="139" w:name="_Toc222308015"/>
      <w:r w:rsidRPr="00BE736D">
        <w:rPr>
          <w:rFonts w:asciiTheme="majorBidi" w:hAnsiTheme="majorBidi" w:cstheme="majorBidi"/>
          <w:color w:val="000000" w:themeColor="text1"/>
        </w:rPr>
        <w:t xml:space="preserve">2.6 </w:t>
      </w:r>
      <w:r w:rsidR="00A60E7C" w:rsidRPr="00BE736D">
        <w:rPr>
          <w:rFonts w:asciiTheme="majorBidi" w:hAnsiTheme="majorBidi" w:cstheme="majorBidi"/>
          <w:color w:val="000000" w:themeColor="text1"/>
        </w:rPr>
        <w:t>General Hardware</w:t>
      </w:r>
      <w:r w:rsidRPr="00BE736D">
        <w:rPr>
          <w:rFonts w:asciiTheme="majorBidi" w:hAnsiTheme="majorBidi" w:cstheme="majorBidi"/>
          <w:color w:val="000000" w:themeColor="text1"/>
        </w:rPr>
        <w:t xml:space="preserve"> </w:t>
      </w:r>
      <w:r w:rsidR="00A60E7C" w:rsidRPr="00BE736D">
        <w:rPr>
          <w:rFonts w:asciiTheme="majorBidi" w:hAnsiTheme="majorBidi" w:cstheme="majorBidi"/>
          <w:color w:val="000000" w:themeColor="text1"/>
        </w:rPr>
        <w:t>B</w:t>
      </w:r>
      <w:r w:rsidRPr="00BE736D">
        <w:rPr>
          <w:rFonts w:asciiTheme="majorBidi" w:hAnsiTheme="majorBidi" w:cstheme="majorBidi"/>
          <w:color w:val="000000" w:themeColor="text1"/>
        </w:rPr>
        <w:t xml:space="preserve">lock </w:t>
      </w:r>
      <w:r w:rsidR="00A60E7C" w:rsidRPr="00BE736D">
        <w:rPr>
          <w:rFonts w:asciiTheme="majorBidi" w:hAnsiTheme="majorBidi" w:cstheme="majorBidi"/>
          <w:color w:val="000000" w:themeColor="text1"/>
        </w:rPr>
        <w:t>D</w:t>
      </w:r>
      <w:r w:rsidRPr="00BE736D">
        <w:rPr>
          <w:rFonts w:asciiTheme="majorBidi" w:hAnsiTheme="majorBidi" w:cstheme="majorBidi"/>
          <w:color w:val="000000" w:themeColor="text1"/>
        </w:rPr>
        <w:t>iagram</w:t>
      </w:r>
      <w:bookmarkEnd w:id="139"/>
      <w:r w:rsidR="00ED32CE">
        <w:rPr>
          <w:rFonts w:asciiTheme="majorBidi" w:hAnsiTheme="majorBidi" w:cstheme="majorBidi"/>
          <w:noProof/>
          <w:color w:val="000000" w:themeColor="text1"/>
          <w:lang w:val="en-US"/>
        </w:rPr>
        <w:drawing>
          <wp:inline distT="0" distB="0" distL="0" distR="0" wp14:anchorId="48055878" wp14:editId="101FD262">
            <wp:extent cx="2805193" cy="5668117"/>
            <wp:effectExtent l="0" t="0" r="0" b="0"/>
            <wp:docPr id="4716107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6087" cy="5669924"/>
                    </a:xfrm>
                    <a:prstGeom prst="rect">
                      <a:avLst/>
                    </a:prstGeom>
                    <a:noFill/>
                    <a:ln>
                      <a:noFill/>
                    </a:ln>
                  </pic:spPr>
                </pic:pic>
              </a:graphicData>
            </a:graphic>
          </wp:inline>
        </w:drawing>
      </w:r>
    </w:p>
    <w:p w14:paraId="20895296" w14:textId="5EF32CB1" w:rsidR="00FE0A24" w:rsidRDefault="000265DE" w:rsidP="007A1989">
      <w:pPr>
        <w:spacing w:line="240" w:lineRule="auto"/>
        <w:rPr>
          <w:rFonts w:asciiTheme="majorBidi" w:hAnsiTheme="majorBidi" w:cstheme="majorBidi"/>
          <w:color w:val="000000" w:themeColor="text1"/>
          <w:sz w:val="40"/>
          <w:szCs w:val="40"/>
          <w:lang w:val="en-US"/>
        </w:rPr>
      </w:pPr>
      <w:r>
        <w:rPr>
          <w:rFonts w:asciiTheme="majorBidi" w:hAnsiTheme="majorBidi" w:cstheme="majorBidi"/>
          <w:noProof/>
          <w:color w:val="000000" w:themeColor="text1"/>
        </w:rPr>
        <w:drawing>
          <wp:inline distT="0" distB="0" distL="0" distR="0" wp14:anchorId="59B7AEB9" wp14:editId="1B35F09E">
            <wp:extent cx="5478780" cy="3021965"/>
            <wp:effectExtent l="0" t="0" r="7620" b="6985"/>
            <wp:docPr id="8146943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780" cy="3021965"/>
                    </a:xfrm>
                    <a:prstGeom prst="rect">
                      <a:avLst/>
                    </a:prstGeom>
                    <a:noFill/>
                    <a:ln>
                      <a:noFill/>
                    </a:ln>
                  </pic:spPr>
                </pic:pic>
              </a:graphicData>
            </a:graphic>
          </wp:inline>
        </w:drawing>
      </w:r>
      <w:r>
        <w:rPr>
          <w:rFonts w:asciiTheme="majorBidi" w:hAnsiTheme="majorBidi" w:cstheme="majorBidi"/>
          <w:noProof/>
          <w:color w:val="000000" w:themeColor="text1"/>
          <w:sz w:val="40"/>
          <w:szCs w:val="40"/>
          <w:lang w:val="en-US"/>
        </w:rPr>
        <w:drawing>
          <wp:inline distT="0" distB="0" distL="0" distR="0" wp14:anchorId="03D32BA1" wp14:editId="31741B14">
            <wp:extent cx="5486400" cy="3495040"/>
            <wp:effectExtent l="0" t="0" r="0" b="0"/>
            <wp:docPr id="19379336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495040"/>
                    </a:xfrm>
                    <a:prstGeom prst="rect">
                      <a:avLst/>
                    </a:prstGeom>
                    <a:noFill/>
                    <a:ln>
                      <a:noFill/>
                    </a:ln>
                  </pic:spPr>
                </pic:pic>
              </a:graphicData>
            </a:graphic>
          </wp:inline>
        </w:drawing>
      </w:r>
      <w:r>
        <w:rPr>
          <w:rFonts w:asciiTheme="majorBidi" w:hAnsiTheme="majorBidi" w:cstheme="majorBidi"/>
          <w:noProof/>
          <w:color w:val="000000" w:themeColor="text1"/>
          <w:sz w:val="40"/>
          <w:szCs w:val="40"/>
          <w:lang w:val="en-US"/>
        </w:rPr>
        <w:drawing>
          <wp:inline distT="0" distB="0" distL="0" distR="0" wp14:anchorId="2431C4B0" wp14:editId="1AC68C33">
            <wp:extent cx="5486400" cy="3231515"/>
            <wp:effectExtent l="0" t="0" r="0" b="6985"/>
            <wp:docPr id="19099208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31515"/>
                    </a:xfrm>
                    <a:prstGeom prst="rect">
                      <a:avLst/>
                    </a:prstGeom>
                    <a:noFill/>
                    <a:ln>
                      <a:noFill/>
                    </a:ln>
                  </pic:spPr>
                </pic:pic>
              </a:graphicData>
            </a:graphic>
          </wp:inline>
        </w:drawing>
      </w:r>
      <w:r>
        <w:rPr>
          <w:rFonts w:asciiTheme="majorBidi" w:hAnsiTheme="majorBidi" w:cstheme="majorBidi"/>
          <w:noProof/>
          <w:color w:val="000000" w:themeColor="text1"/>
          <w:sz w:val="40"/>
          <w:szCs w:val="40"/>
          <w:lang w:val="en-US"/>
        </w:rPr>
        <w:drawing>
          <wp:inline distT="0" distB="0" distL="0" distR="0" wp14:anchorId="28A55D65" wp14:editId="2950AB73">
            <wp:extent cx="5478780" cy="3030220"/>
            <wp:effectExtent l="0" t="0" r="7620" b="0"/>
            <wp:docPr id="2044467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780" cy="3030220"/>
                    </a:xfrm>
                    <a:prstGeom prst="rect">
                      <a:avLst/>
                    </a:prstGeom>
                    <a:noFill/>
                    <a:ln>
                      <a:noFill/>
                    </a:ln>
                  </pic:spPr>
                </pic:pic>
              </a:graphicData>
            </a:graphic>
          </wp:inline>
        </w:drawing>
      </w:r>
    </w:p>
    <w:p w14:paraId="1047402C" w14:textId="6256D4C9" w:rsidR="00771D56" w:rsidRDefault="00792C07" w:rsidP="007A1989">
      <w:pPr>
        <w:spacing w:line="240" w:lineRule="auto"/>
        <w:rPr>
          <w:rFonts w:asciiTheme="majorBidi" w:hAnsiTheme="majorBidi" w:cstheme="majorBidi"/>
          <w:color w:val="000000" w:themeColor="text1"/>
          <w:sz w:val="40"/>
          <w:szCs w:val="40"/>
          <w:lang w:val="en-US"/>
        </w:rPr>
      </w:pPr>
      <w:r>
        <w:rPr>
          <w:rFonts w:asciiTheme="majorBidi" w:hAnsiTheme="majorBidi" w:cstheme="majorBidi"/>
          <w:noProof/>
          <w:color w:val="000000" w:themeColor="text1"/>
          <w:sz w:val="40"/>
          <w:szCs w:val="40"/>
          <w:lang w:val="en-US"/>
        </w:rPr>
        <w:drawing>
          <wp:inline distT="0" distB="0" distL="0" distR="0" wp14:anchorId="54902B8C" wp14:editId="5131109A">
            <wp:extent cx="5478780" cy="3030220"/>
            <wp:effectExtent l="0" t="0" r="7620" b="0"/>
            <wp:docPr id="2623888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780" cy="3030220"/>
                    </a:xfrm>
                    <a:prstGeom prst="rect">
                      <a:avLst/>
                    </a:prstGeom>
                    <a:noFill/>
                    <a:ln>
                      <a:noFill/>
                    </a:ln>
                  </pic:spPr>
                </pic:pic>
              </a:graphicData>
            </a:graphic>
          </wp:inline>
        </w:drawing>
      </w:r>
    </w:p>
    <w:p w14:paraId="615FB3D9" w14:textId="7E240E3F" w:rsidR="00792C07" w:rsidRPr="007A1989" w:rsidRDefault="00E66277" w:rsidP="007A1989">
      <w:pPr>
        <w:spacing w:line="240" w:lineRule="auto"/>
        <w:rPr>
          <w:ins w:id="140" w:author="Nicholas Newman" w:date="2026-02-04T19:13:00Z" w16du:dateUtc="2026-02-05T00:13:00Z"/>
          <w:rFonts w:asciiTheme="majorBidi" w:hAnsiTheme="majorBidi" w:cstheme="majorBidi"/>
          <w:color w:val="000000" w:themeColor="text1"/>
          <w:sz w:val="40"/>
          <w:szCs w:val="40"/>
          <w:lang w:val="en-US"/>
        </w:rPr>
      </w:pPr>
      <w:r>
        <w:rPr>
          <w:rFonts w:asciiTheme="majorBidi" w:hAnsiTheme="majorBidi" w:cstheme="majorBidi"/>
          <w:noProof/>
          <w:color w:val="000000" w:themeColor="text1"/>
        </w:rPr>
        <w:drawing>
          <wp:inline distT="0" distB="0" distL="0" distR="0" wp14:anchorId="11F27869" wp14:editId="3F8540A3">
            <wp:extent cx="5678436" cy="1991533"/>
            <wp:effectExtent l="0" t="0" r="0" b="8890"/>
            <wp:docPr id="17249150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1647" cy="1996166"/>
                    </a:xfrm>
                    <a:prstGeom prst="rect">
                      <a:avLst/>
                    </a:prstGeom>
                    <a:noFill/>
                    <a:ln>
                      <a:noFill/>
                    </a:ln>
                  </pic:spPr>
                </pic:pic>
              </a:graphicData>
            </a:graphic>
          </wp:inline>
        </w:drawing>
      </w:r>
    </w:p>
    <w:p w14:paraId="6D376EA4" w14:textId="5E81A588" w:rsidR="00331D9A" w:rsidRPr="00BE736D" w:rsidRDefault="00A60E7C" w:rsidP="007A1989">
      <w:pPr>
        <w:pStyle w:val="Heading1"/>
        <w:spacing w:line="240" w:lineRule="auto"/>
        <w:rPr>
          <w:rFonts w:asciiTheme="majorBidi" w:hAnsiTheme="majorBidi" w:cstheme="majorBidi"/>
          <w:color w:val="000000" w:themeColor="text1"/>
        </w:rPr>
      </w:pPr>
      <w:bookmarkStart w:id="141" w:name="_Toc222308016"/>
      <w:r w:rsidRPr="00BE736D">
        <w:rPr>
          <w:rFonts w:asciiTheme="majorBidi" w:hAnsiTheme="majorBidi" w:cstheme="majorBidi"/>
          <w:color w:val="000000" w:themeColor="text1"/>
        </w:rPr>
        <w:t>2.7 General Software Block Diagrams</w:t>
      </w:r>
      <w:bookmarkEnd w:id="141"/>
    </w:p>
    <w:p w14:paraId="0BE09CBE" w14:textId="083A44CE" w:rsidR="00FE0A24" w:rsidRPr="00BE736D" w:rsidRDefault="007A1989" w:rsidP="007A1989">
      <w:pPr>
        <w:spacing w:line="240" w:lineRule="auto"/>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1FFC1983" wp14:editId="018FCA46">
            <wp:extent cx="5866108" cy="4299638"/>
            <wp:effectExtent l="0" t="0" r="1905" b="5715"/>
            <wp:docPr id="1318877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94563" cy="4320494"/>
                    </a:xfrm>
                    <a:prstGeom prst="rect">
                      <a:avLst/>
                    </a:prstGeom>
                    <a:noFill/>
                    <a:ln>
                      <a:noFill/>
                    </a:ln>
                  </pic:spPr>
                </pic:pic>
              </a:graphicData>
            </a:graphic>
          </wp:inline>
        </w:drawing>
      </w:r>
    </w:p>
    <w:p w14:paraId="4241B3E9" w14:textId="6AD1FA60" w:rsidR="00C059BE" w:rsidRPr="00BE736D" w:rsidRDefault="00C059BE" w:rsidP="00931D3B">
      <w:pPr>
        <w:spacing w:line="240" w:lineRule="auto"/>
        <w:rPr>
          <w:ins w:id="142" w:author="Nicholas Newman" w:date="2026-02-04T19:13:00Z" w16du:dateUtc="2026-02-05T00:13:00Z"/>
          <w:rFonts w:asciiTheme="majorBidi" w:hAnsiTheme="majorBidi" w:cstheme="majorBidi"/>
          <w:color w:val="000000" w:themeColor="text1"/>
        </w:rPr>
      </w:pPr>
    </w:p>
    <w:p w14:paraId="6509E40E" w14:textId="347AB9FF" w:rsidR="00FE0A24" w:rsidRDefault="002049AD" w:rsidP="001A79A6">
      <w:pPr>
        <w:spacing w:line="240" w:lineRule="auto"/>
        <w:rPr>
          <w:rFonts w:asciiTheme="majorBidi" w:hAnsiTheme="majorBidi" w:cstheme="majorBidi"/>
          <w:color w:val="000000" w:themeColor="text1"/>
        </w:rPr>
      </w:pPr>
      <w:r w:rsidRPr="002049AD">
        <w:rPr>
          <w:rFonts w:asciiTheme="majorBidi" w:hAnsiTheme="majorBidi" w:cstheme="majorBidi"/>
          <w:noProof/>
          <w:color w:val="000000" w:themeColor="text1"/>
        </w:rPr>
        <w:drawing>
          <wp:inline distT="0" distB="0" distL="0" distR="0" wp14:anchorId="0C6EC284" wp14:editId="1028F9C7">
            <wp:extent cx="4239217" cy="7573432"/>
            <wp:effectExtent l="0" t="0" r="9525" b="0"/>
            <wp:docPr id="10387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2923" name=""/>
                    <pic:cNvPicPr/>
                  </pic:nvPicPr>
                  <pic:blipFill>
                    <a:blip r:embed="rId27"/>
                    <a:stretch>
                      <a:fillRect/>
                    </a:stretch>
                  </pic:blipFill>
                  <pic:spPr>
                    <a:xfrm>
                      <a:off x="0" y="0"/>
                      <a:ext cx="4239217" cy="7573432"/>
                    </a:xfrm>
                    <a:prstGeom prst="rect">
                      <a:avLst/>
                    </a:prstGeom>
                  </pic:spPr>
                </pic:pic>
              </a:graphicData>
            </a:graphic>
          </wp:inline>
        </w:drawing>
      </w:r>
    </w:p>
    <w:p w14:paraId="48BDE653" w14:textId="08621121" w:rsidR="00607597" w:rsidRPr="00BE736D" w:rsidRDefault="00607597" w:rsidP="00931D3B">
      <w:pPr>
        <w:spacing w:line="240" w:lineRule="auto"/>
        <w:rPr>
          <w:ins w:id="143" w:author="Nicholas Newman" w:date="2026-02-04T19:13:00Z" w16du:dateUtc="2026-02-05T00:13:00Z"/>
          <w:rFonts w:asciiTheme="majorBidi" w:hAnsiTheme="majorBidi" w:cstheme="majorBidi"/>
          <w:color w:val="000000" w:themeColor="text1"/>
          <w:sz w:val="40"/>
          <w:szCs w:val="40"/>
        </w:rPr>
      </w:pPr>
    </w:p>
    <w:p w14:paraId="0273B892" w14:textId="0DDA55EC" w:rsidR="00FE0A24" w:rsidRDefault="08532C3B" w:rsidP="007A1989">
      <w:pPr>
        <w:pStyle w:val="Heading1"/>
        <w:spacing w:line="240" w:lineRule="auto"/>
        <w:rPr>
          <w:rFonts w:asciiTheme="majorBidi" w:hAnsiTheme="majorBidi" w:cstheme="majorBidi"/>
          <w:color w:val="000000" w:themeColor="text1"/>
        </w:rPr>
      </w:pPr>
      <w:bookmarkStart w:id="144" w:name="_Toc222308017"/>
      <w:r w:rsidRPr="00BE736D">
        <w:rPr>
          <w:rFonts w:asciiTheme="majorBidi" w:hAnsiTheme="majorBidi" w:cstheme="majorBidi"/>
          <w:color w:val="000000" w:themeColor="text1"/>
        </w:rPr>
        <w:t>2.8 Prot</w:t>
      </w:r>
      <w:r w:rsidR="006C5144" w:rsidRPr="00BE736D">
        <w:rPr>
          <w:rFonts w:asciiTheme="majorBidi" w:hAnsiTheme="majorBidi" w:cstheme="majorBidi"/>
          <w:color w:val="000000" w:themeColor="text1"/>
        </w:rPr>
        <w:t>ot</w:t>
      </w:r>
      <w:r w:rsidRPr="00BE736D">
        <w:rPr>
          <w:rFonts w:asciiTheme="majorBidi" w:hAnsiTheme="majorBidi" w:cstheme="majorBidi"/>
          <w:color w:val="000000" w:themeColor="text1"/>
        </w:rPr>
        <w:t>ype illustration / blueprint</w:t>
      </w:r>
      <w:bookmarkEnd w:id="144"/>
      <w:r w:rsidRPr="00BE736D">
        <w:rPr>
          <w:rFonts w:asciiTheme="majorBidi" w:hAnsiTheme="majorBidi" w:cstheme="majorBidi"/>
          <w:color w:val="000000" w:themeColor="text1"/>
        </w:rPr>
        <w:t xml:space="preserve"> </w:t>
      </w:r>
      <w:r w:rsidR="006A79C5">
        <w:rPr>
          <w:noProof/>
        </w:rPr>
        <w:drawing>
          <wp:inline distT="0" distB="0" distL="0" distR="0" wp14:anchorId="0663FA78" wp14:editId="6CEBA0A7">
            <wp:extent cx="1797803" cy="2531822"/>
            <wp:effectExtent l="0" t="0" r="0" b="1905"/>
            <wp:docPr id="2535380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3966" cy="2554584"/>
                    </a:xfrm>
                    <a:prstGeom prst="rect">
                      <a:avLst/>
                    </a:prstGeom>
                    <a:noFill/>
                    <a:ln>
                      <a:noFill/>
                    </a:ln>
                  </pic:spPr>
                </pic:pic>
              </a:graphicData>
            </a:graphic>
          </wp:inline>
        </w:drawing>
      </w:r>
      <w:r w:rsidR="006A79C5">
        <w:rPr>
          <w:noProof/>
        </w:rPr>
        <w:drawing>
          <wp:inline distT="0" distB="0" distL="0" distR="0" wp14:anchorId="0C1F046C" wp14:editId="5409446B">
            <wp:extent cx="5082006" cy="2580468"/>
            <wp:effectExtent l="0" t="0" r="4445" b="0"/>
            <wp:docPr id="4128750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2532" cy="2585813"/>
                    </a:xfrm>
                    <a:prstGeom prst="rect">
                      <a:avLst/>
                    </a:prstGeom>
                    <a:noFill/>
                    <a:ln>
                      <a:noFill/>
                    </a:ln>
                  </pic:spPr>
                </pic:pic>
              </a:graphicData>
            </a:graphic>
          </wp:inline>
        </w:drawing>
      </w:r>
      <w:r w:rsidR="006A79C5">
        <w:rPr>
          <w:noProof/>
        </w:rPr>
        <w:drawing>
          <wp:inline distT="0" distB="0" distL="0" distR="0" wp14:anchorId="1EB300E6" wp14:editId="4112EB09">
            <wp:extent cx="5080289" cy="2425485"/>
            <wp:effectExtent l="0" t="0" r="6350" b="0"/>
            <wp:docPr id="7646304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4895" cy="2432458"/>
                    </a:xfrm>
                    <a:prstGeom prst="rect">
                      <a:avLst/>
                    </a:prstGeom>
                    <a:noFill/>
                    <a:ln>
                      <a:noFill/>
                    </a:ln>
                  </pic:spPr>
                </pic:pic>
              </a:graphicData>
            </a:graphic>
          </wp:inline>
        </w:drawing>
      </w:r>
    </w:p>
    <w:p w14:paraId="3BD88C48" w14:textId="064E267C" w:rsidR="007A1989" w:rsidRPr="007A1989" w:rsidRDefault="007A1989" w:rsidP="007A1989">
      <w:pPr>
        <w:rPr>
          <w:ins w:id="145" w:author="Nicholas Newman" w:date="2026-02-04T19:13:00Z" w16du:dateUtc="2026-02-05T00:13:00Z"/>
        </w:rPr>
      </w:pPr>
    </w:p>
    <w:p w14:paraId="142C9232" w14:textId="2B67BA89" w:rsidR="00CE2A6F" w:rsidRPr="00BE736D" w:rsidRDefault="08532C3B" w:rsidP="00776803">
      <w:pPr>
        <w:pStyle w:val="Heading1"/>
        <w:spacing w:line="240" w:lineRule="auto"/>
        <w:rPr>
          <w:rFonts w:asciiTheme="majorBidi" w:hAnsiTheme="majorBidi" w:cstheme="majorBidi"/>
          <w:color w:val="000000" w:themeColor="text1"/>
        </w:rPr>
      </w:pPr>
      <w:bookmarkStart w:id="146" w:name="_Toc222308018"/>
      <w:r w:rsidRPr="00BE736D">
        <w:rPr>
          <w:rFonts w:asciiTheme="majorBidi" w:hAnsiTheme="majorBidi" w:cstheme="majorBidi"/>
          <w:color w:val="000000" w:themeColor="text1"/>
        </w:rPr>
        <w:t>2.9 House of Quality</w:t>
      </w:r>
      <w:bookmarkEnd w:id="146"/>
    </w:p>
    <w:p w14:paraId="75845B92" w14:textId="1AF9135E" w:rsidR="00893AB4" w:rsidRPr="00BE736D" w:rsidRDefault="006F3B0B">
      <w:pPr>
        <w:spacing w:line="240" w:lineRule="auto"/>
        <w:jc w:val="center"/>
        <w:rPr>
          <w:rFonts w:asciiTheme="majorBidi" w:hAnsiTheme="majorBidi" w:cstheme="majorBidi"/>
          <w:color w:val="000000" w:themeColor="text1"/>
        </w:rPr>
        <w:pPrChange w:id="147" w:author="Nicholas Newman" w:date="2026-02-04T19:19:00Z" w16du:dateUtc="2026-02-05T00:19:00Z">
          <w:pPr>
            <w:spacing w:line="240" w:lineRule="auto"/>
          </w:pPr>
        </w:pPrChange>
      </w:pPr>
      <w:r>
        <w:rPr>
          <w:rFonts w:asciiTheme="majorBidi" w:hAnsiTheme="majorBidi" w:cstheme="majorBidi"/>
          <w:noProof/>
          <w:color w:val="000000" w:themeColor="text1"/>
        </w:rPr>
        <w:drawing>
          <wp:inline distT="0" distB="0" distL="0" distR="0" wp14:anchorId="2E6FB996" wp14:editId="328E5FAC">
            <wp:extent cx="5486400" cy="4975225"/>
            <wp:effectExtent l="0" t="0" r="0" b="0"/>
            <wp:docPr id="19114320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975225"/>
                    </a:xfrm>
                    <a:prstGeom prst="rect">
                      <a:avLst/>
                    </a:prstGeom>
                    <a:noFill/>
                    <a:ln>
                      <a:noFill/>
                    </a:ln>
                  </pic:spPr>
                </pic:pic>
              </a:graphicData>
            </a:graphic>
          </wp:inline>
        </w:drawing>
      </w:r>
    </w:p>
    <w:p w14:paraId="454D0C13" w14:textId="77777777" w:rsidR="001255A0" w:rsidRPr="00BE736D" w:rsidRDefault="001255A0" w:rsidP="00931D3B">
      <w:pPr>
        <w:spacing w:line="240" w:lineRule="auto"/>
        <w:rPr>
          <w:ins w:id="148" w:author="Nicholas Newman" w:date="2026-02-04T19:19:00Z" w16du:dateUtc="2026-02-05T00:19:00Z"/>
          <w:rFonts w:asciiTheme="majorBidi" w:hAnsiTheme="majorBidi" w:cstheme="majorBidi"/>
          <w:color w:val="000000" w:themeColor="text1"/>
          <w:sz w:val="40"/>
          <w:szCs w:val="40"/>
        </w:rPr>
      </w:pPr>
      <w:ins w:id="149" w:author="Nicholas Newman" w:date="2026-02-04T19:19:00Z" w16du:dateUtc="2026-02-05T00:19:00Z">
        <w:r w:rsidRPr="00BE736D">
          <w:rPr>
            <w:rFonts w:asciiTheme="majorBidi" w:hAnsiTheme="majorBidi" w:cstheme="majorBidi"/>
            <w:color w:val="000000" w:themeColor="text1"/>
          </w:rPr>
          <w:br w:type="page"/>
        </w:r>
      </w:ins>
    </w:p>
    <w:p w14:paraId="3A443A0D" w14:textId="78288396" w:rsidR="00CE2A6F" w:rsidRPr="00BE736D" w:rsidRDefault="0037656C" w:rsidP="00776803">
      <w:pPr>
        <w:pStyle w:val="Heading1"/>
        <w:spacing w:line="240" w:lineRule="auto"/>
        <w:rPr>
          <w:ins w:id="150" w:author="Nicholas Newman" w:date="2026-02-04T19:21:00Z" w16du:dateUtc="2026-02-05T00:21:00Z"/>
          <w:rFonts w:asciiTheme="majorBidi" w:hAnsiTheme="majorBidi" w:cstheme="majorBidi"/>
          <w:color w:val="000000" w:themeColor="text1"/>
        </w:rPr>
      </w:pPr>
      <w:bookmarkStart w:id="151" w:name="_Toc222308019"/>
      <w:r w:rsidRPr="00BE736D">
        <w:rPr>
          <w:rFonts w:asciiTheme="majorBidi" w:hAnsiTheme="majorBidi" w:cstheme="majorBidi"/>
          <w:color w:val="000000" w:themeColor="text1"/>
        </w:rPr>
        <w:t>10.1</w:t>
      </w:r>
      <w:r w:rsidR="08532C3B" w:rsidRPr="00BE736D">
        <w:rPr>
          <w:rFonts w:asciiTheme="majorBidi" w:hAnsiTheme="majorBidi" w:cstheme="majorBidi"/>
          <w:color w:val="000000" w:themeColor="text1"/>
        </w:rPr>
        <w:t xml:space="preserve"> Budget and Financing</w:t>
      </w:r>
      <w:bookmarkEnd w:id="151"/>
    </w:p>
    <w:p w14:paraId="2C072DA7" w14:textId="77777777" w:rsidR="004F633A" w:rsidRPr="00BE736D" w:rsidRDefault="004F633A">
      <w:pPr>
        <w:spacing w:line="240" w:lineRule="auto"/>
        <w:rPr>
          <w:color w:val="000000" w:themeColor="text1"/>
          <w:rPrChange w:id="152" w:author="Nicholas Newman" w:date="2026-02-04T19:21:00Z" w16du:dateUtc="2026-02-05T00:21:00Z">
            <w:rPr>
              <w:rFonts w:asciiTheme="majorBidi" w:hAnsiTheme="majorBidi" w:cstheme="majorBidi"/>
              <w:color w:val="365F91"/>
            </w:rPr>
          </w:rPrChange>
        </w:rPr>
        <w:pPrChange w:id="153" w:author="Nicholas Newman" w:date="2026-02-04T19:21:00Z" w16du:dateUtc="2026-02-05T00:21:00Z">
          <w:pPr>
            <w:pStyle w:val="Heading1"/>
            <w:spacing w:line="240" w:lineRule="auto"/>
          </w:pPr>
        </w:pPrChange>
      </w:pPr>
    </w:p>
    <w:tbl>
      <w:tblPr>
        <w:tblStyle w:val="TableGrid"/>
        <w:tblW w:w="0" w:type="auto"/>
        <w:tblLook w:val="04A0" w:firstRow="1" w:lastRow="0" w:firstColumn="1" w:lastColumn="0" w:noHBand="0" w:noVBand="1"/>
      </w:tblPr>
      <w:tblGrid>
        <w:gridCol w:w="2064"/>
        <w:gridCol w:w="1668"/>
        <w:gridCol w:w="571"/>
        <w:gridCol w:w="1305"/>
        <w:gridCol w:w="1343"/>
        <w:gridCol w:w="1679"/>
      </w:tblGrid>
      <w:tr w:rsidR="00D9197D" w:rsidRPr="00FA1911" w14:paraId="3158086C" w14:textId="77777777" w:rsidTr="005A60DD">
        <w:tc>
          <w:tcPr>
            <w:tcW w:w="0" w:type="auto"/>
            <w:shd w:val="clear" w:color="auto" w:fill="BFBFBF" w:themeFill="background1" w:themeFillShade="BF"/>
            <w:hideMark/>
          </w:tcPr>
          <w:p w14:paraId="32DEF449" w14:textId="77777777" w:rsidR="009A5CF9" w:rsidRPr="00BE736D" w:rsidRDefault="009A5CF9"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Item</w:t>
            </w:r>
          </w:p>
        </w:tc>
        <w:tc>
          <w:tcPr>
            <w:tcW w:w="0" w:type="auto"/>
            <w:shd w:val="clear" w:color="auto" w:fill="BFBFBF" w:themeFill="background1" w:themeFillShade="BF"/>
            <w:hideMark/>
          </w:tcPr>
          <w:p w14:paraId="2E4E52F0" w14:textId="77777777" w:rsidR="009A5CF9" w:rsidRPr="00BE736D" w:rsidRDefault="009A5CF9"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Vendor Source</w:t>
            </w:r>
          </w:p>
        </w:tc>
        <w:tc>
          <w:tcPr>
            <w:tcW w:w="0" w:type="auto"/>
            <w:shd w:val="clear" w:color="auto" w:fill="BFBFBF" w:themeFill="background1" w:themeFillShade="BF"/>
            <w:hideMark/>
          </w:tcPr>
          <w:p w14:paraId="0DD0806E" w14:textId="77777777" w:rsidR="009A5CF9" w:rsidRPr="00BE736D" w:rsidRDefault="009A5CF9"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Qty</w:t>
            </w:r>
          </w:p>
        </w:tc>
        <w:tc>
          <w:tcPr>
            <w:tcW w:w="0" w:type="auto"/>
            <w:shd w:val="clear" w:color="auto" w:fill="BFBFBF" w:themeFill="background1" w:themeFillShade="BF"/>
            <w:hideMark/>
          </w:tcPr>
          <w:p w14:paraId="12DBBB21" w14:textId="77777777" w:rsidR="009A5CF9" w:rsidRPr="00BE736D" w:rsidRDefault="009A5CF9"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Unit Cost (USD)</w:t>
            </w:r>
          </w:p>
        </w:tc>
        <w:tc>
          <w:tcPr>
            <w:tcW w:w="0" w:type="auto"/>
            <w:shd w:val="clear" w:color="auto" w:fill="BFBFBF" w:themeFill="background1" w:themeFillShade="BF"/>
            <w:hideMark/>
          </w:tcPr>
          <w:p w14:paraId="12A69930" w14:textId="77777777" w:rsidR="009A5CF9" w:rsidRPr="00BE736D" w:rsidRDefault="009A5CF9"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Subtotal (USD)</w:t>
            </w:r>
          </w:p>
        </w:tc>
        <w:tc>
          <w:tcPr>
            <w:tcW w:w="0" w:type="auto"/>
            <w:shd w:val="clear" w:color="auto" w:fill="BFBFBF" w:themeFill="background1" w:themeFillShade="BF"/>
            <w:hideMark/>
          </w:tcPr>
          <w:p w14:paraId="1C4F82C2" w14:textId="77777777" w:rsidR="009A5CF9" w:rsidRPr="00BE736D" w:rsidRDefault="009A5CF9"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Notes</w:t>
            </w:r>
          </w:p>
        </w:tc>
      </w:tr>
      <w:tr w:rsidR="00D9197D" w:rsidRPr="00FA1911" w14:paraId="415C1CEF" w14:textId="77777777" w:rsidTr="009A5CF9">
        <w:tc>
          <w:tcPr>
            <w:tcW w:w="0" w:type="auto"/>
            <w:hideMark/>
          </w:tcPr>
          <w:p w14:paraId="1947D6B4"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ESP32-S3 DevKitC-1</w:t>
            </w:r>
          </w:p>
        </w:tc>
        <w:tc>
          <w:tcPr>
            <w:tcW w:w="0" w:type="auto"/>
            <w:hideMark/>
          </w:tcPr>
          <w:p w14:paraId="74046518"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Mouser / DigiKey</w:t>
            </w:r>
          </w:p>
        </w:tc>
        <w:tc>
          <w:tcPr>
            <w:tcW w:w="0" w:type="auto"/>
            <w:hideMark/>
          </w:tcPr>
          <w:p w14:paraId="67A74247"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w:t>
            </w:r>
          </w:p>
        </w:tc>
        <w:tc>
          <w:tcPr>
            <w:tcW w:w="0" w:type="auto"/>
            <w:hideMark/>
          </w:tcPr>
          <w:p w14:paraId="16A681AD"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$13.30</w:t>
            </w:r>
          </w:p>
        </w:tc>
        <w:tc>
          <w:tcPr>
            <w:tcW w:w="0" w:type="auto"/>
            <w:hideMark/>
          </w:tcPr>
          <w:p w14:paraId="0CC98232"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$13.30</w:t>
            </w:r>
          </w:p>
        </w:tc>
        <w:tc>
          <w:tcPr>
            <w:tcW w:w="0" w:type="auto"/>
            <w:hideMark/>
          </w:tcPr>
          <w:p w14:paraId="2994826B"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Central hub MCU dev</w:t>
            </w:r>
          </w:p>
        </w:tc>
      </w:tr>
      <w:tr w:rsidR="00D9197D" w:rsidRPr="00FA1911" w14:paraId="08D60950" w14:textId="77777777" w:rsidTr="009A5CF9">
        <w:tc>
          <w:tcPr>
            <w:tcW w:w="0" w:type="auto"/>
            <w:hideMark/>
          </w:tcPr>
          <w:p w14:paraId="05CEE368"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ESP32-C3 Dev Board</w:t>
            </w:r>
          </w:p>
        </w:tc>
        <w:tc>
          <w:tcPr>
            <w:tcW w:w="0" w:type="auto"/>
            <w:hideMark/>
          </w:tcPr>
          <w:p w14:paraId="6CF6B371"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Amazon / AliExpress</w:t>
            </w:r>
          </w:p>
        </w:tc>
        <w:tc>
          <w:tcPr>
            <w:tcW w:w="0" w:type="auto"/>
            <w:hideMark/>
          </w:tcPr>
          <w:p w14:paraId="4F4EEBC3"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w:t>
            </w:r>
          </w:p>
        </w:tc>
        <w:tc>
          <w:tcPr>
            <w:tcW w:w="0" w:type="auto"/>
            <w:hideMark/>
          </w:tcPr>
          <w:p w14:paraId="21B77F78"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$7.00</w:t>
            </w:r>
          </w:p>
        </w:tc>
        <w:tc>
          <w:tcPr>
            <w:tcW w:w="0" w:type="auto"/>
            <w:hideMark/>
          </w:tcPr>
          <w:p w14:paraId="17A1DA17"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$14.00</w:t>
            </w:r>
          </w:p>
        </w:tc>
        <w:tc>
          <w:tcPr>
            <w:tcW w:w="0" w:type="auto"/>
            <w:hideMark/>
          </w:tcPr>
          <w:p w14:paraId="37386060"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Node MCU dev</w:t>
            </w:r>
          </w:p>
        </w:tc>
      </w:tr>
      <w:tr w:rsidR="00D9197D" w:rsidRPr="00FA1911" w14:paraId="60010E55" w14:textId="77777777" w:rsidTr="009A5CF9">
        <w:tc>
          <w:tcPr>
            <w:tcW w:w="0" w:type="auto"/>
            <w:hideMark/>
          </w:tcPr>
          <w:p w14:paraId="162FEBA7"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AD9850 DDS Eval Module</w:t>
            </w:r>
          </w:p>
        </w:tc>
        <w:tc>
          <w:tcPr>
            <w:tcW w:w="0" w:type="auto"/>
            <w:hideMark/>
          </w:tcPr>
          <w:p w14:paraId="477011E0"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Amazon / Walmart</w:t>
            </w:r>
          </w:p>
        </w:tc>
        <w:tc>
          <w:tcPr>
            <w:tcW w:w="0" w:type="auto"/>
            <w:hideMark/>
          </w:tcPr>
          <w:p w14:paraId="316A9EA9"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w:t>
            </w:r>
          </w:p>
        </w:tc>
        <w:tc>
          <w:tcPr>
            <w:tcW w:w="0" w:type="auto"/>
            <w:hideMark/>
          </w:tcPr>
          <w:p w14:paraId="62557C87"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$16.20</w:t>
            </w:r>
          </w:p>
        </w:tc>
        <w:tc>
          <w:tcPr>
            <w:tcW w:w="0" w:type="auto"/>
            <w:hideMark/>
          </w:tcPr>
          <w:p w14:paraId="04973DA9"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$16.20</w:t>
            </w:r>
          </w:p>
        </w:tc>
        <w:tc>
          <w:tcPr>
            <w:tcW w:w="0" w:type="auto"/>
            <w:hideMark/>
          </w:tcPr>
          <w:p w14:paraId="39251E1D"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IF + FM generation</w:t>
            </w:r>
          </w:p>
        </w:tc>
      </w:tr>
      <w:tr w:rsidR="00D9197D" w:rsidRPr="00FA1911" w14:paraId="449EB37A" w14:textId="77777777" w:rsidTr="009A5CF9">
        <w:tc>
          <w:tcPr>
            <w:tcW w:w="0" w:type="auto"/>
            <w:hideMark/>
          </w:tcPr>
          <w:p w14:paraId="238FBDE1"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ADF4351 PLL Eval Module</w:t>
            </w:r>
          </w:p>
        </w:tc>
        <w:tc>
          <w:tcPr>
            <w:tcW w:w="0" w:type="auto"/>
            <w:hideMark/>
          </w:tcPr>
          <w:p w14:paraId="5C7422E6"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Amazon / Newegg</w:t>
            </w:r>
          </w:p>
        </w:tc>
        <w:tc>
          <w:tcPr>
            <w:tcW w:w="0" w:type="auto"/>
            <w:hideMark/>
          </w:tcPr>
          <w:p w14:paraId="6E6BBA4D"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w:t>
            </w:r>
          </w:p>
        </w:tc>
        <w:tc>
          <w:tcPr>
            <w:tcW w:w="0" w:type="auto"/>
            <w:hideMark/>
          </w:tcPr>
          <w:p w14:paraId="35D719A1"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$44.00</w:t>
            </w:r>
          </w:p>
        </w:tc>
        <w:tc>
          <w:tcPr>
            <w:tcW w:w="0" w:type="auto"/>
            <w:hideMark/>
          </w:tcPr>
          <w:p w14:paraId="17FF007F"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$44.00</w:t>
            </w:r>
          </w:p>
        </w:tc>
        <w:tc>
          <w:tcPr>
            <w:tcW w:w="0" w:type="auto"/>
            <w:hideMark/>
          </w:tcPr>
          <w:p w14:paraId="2CC2B4CC"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LO generation</w:t>
            </w:r>
          </w:p>
        </w:tc>
      </w:tr>
      <w:tr w:rsidR="00D9197D" w:rsidRPr="00FA1911" w14:paraId="76644A4C" w14:textId="77777777" w:rsidTr="009A5CF9">
        <w:tc>
          <w:tcPr>
            <w:tcW w:w="0" w:type="auto"/>
            <w:hideMark/>
          </w:tcPr>
          <w:p w14:paraId="17582019"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PA Eval Module</w:t>
            </w:r>
          </w:p>
        </w:tc>
        <w:tc>
          <w:tcPr>
            <w:tcW w:w="0" w:type="auto"/>
            <w:hideMark/>
          </w:tcPr>
          <w:p w14:paraId="2AD40B37"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Amazon</w:t>
            </w:r>
          </w:p>
        </w:tc>
        <w:tc>
          <w:tcPr>
            <w:tcW w:w="0" w:type="auto"/>
            <w:hideMark/>
          </w:tcPr>
          <w:p w14:paraId="23BF164C"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w:t>
            </w:r>
          </w:p>
        </w:tc>
        <w:tc>
          <w:tcPr>
            <w:tcW w:w="0" w:type="auto"/>
            <w:hideMark/>
          </w:tcPr>
          <w:p w14:paraId="74C728DD"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$20.00</w:t>
            </w:r>
          </w:p>
        </w:tc>
        <w:tc>
          <w:tcPr>
            <w:tcW w:w="0" w:type="auto"/>
            <w:hideMark/>
          </w:tcPr>
          <w:p w14:paraId="17779C86"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$20.00</w:t>
            </w:r>
          </w:p>
        </w:tc>
        <w:tc>
          <w:tcPr>
            <w:tcW w:w="0" w:type="auto"/>
            <w:hideMark/>
          </w:tcPr>
          <w:p w14:paraId="62BC8C6E"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Transmit amplifier</w:t>
            </w:r>
          </w:p>
        </w:tc>
      </w:tr>
      <w:tr w:rsidR="00D9197D" w:rsidRPr="00FA1911" w14:paraId="590E9A28" w14:textId="77777777" w:rsidTr="009A5CF9">
        <w:tc>
          <w:tcPr>
            <w:tcW w:w="0" w:type="auto"/>
            <w:hideMark/>
          </w:tcPr>
          <w:p w14:paraId="00834CDC"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LNA Eval Module</w:t>
            </w:r>
          </w:p>
        </w:tc>
        <w:tc>
          <w:tcPr>
            <w:tcW w:w="0" w:type="auto"/>
            <w:hideMark/>
          </w:tcPr>
          <w:p w14:paraId="48284227"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Amazon</w:t>
            </w:r>
          </w:p>
        </w:tc>
        <w:tc>
          <w:tcPr>
            <w:tcW w:w="0" w:type="auto"/>
            <w:hideMark/>
          </w:tcPr>
          <w:p w14:paraId="4B7EAEC8"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w:t>
            </w:r>
          </w:p>
        </w:tc>
        <w:tc>
          <w:tcPr>
            <w:tcW w:w="0" w:type="auto"/>
            <w:hideMark/>
          </w:tcPr>
          <w:p w14:paraId="56040114"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$20.00</w:t>
            </w:r>
          </w:p>
        </w:tc>
        <w:tc>
          <w:tcPr>
            <w:tcW w:w="0" w:type="auto"/>
            <w:hideMark/>
          </w:tcPr>
          <w:p w14:paraId="72AA2E9C"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$20.00</w:t>
            </w:r>
          </w:p>
        </w:tc>
        <w:tc>
          <w:tcPr>
            <w:tcW w:w="0" w:type="auto"/>
            <w:hideMark/>
          </w:tcPr>
          <w:p w14:paraId="05CB086B"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Receive front end</w:t>
            </w:r>
          </w:p>
        </w:tc>
      </w:tr>
      <w:tr w:rsidR="00D9197D" w:rsidRPr="00FA1911" w14:paraId="3A07422A" w14:textId="77777777" w:rsidTr="009A5CF9">
        <w:tc>
          <w:tcPr>
            <w:tcW w:w="0" w:type="auto"/>
            <w:hideMark/>
          </w:tcPr>
          <w:p w14:paraId="203CCD98"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ILI9341 2.8” Touchscreen</w:t>
            </w:r>
          </w:p>
        </w:tc>
        <w:tc>
          <w:tcPr>
            <w:tcW w:w="0" w:type="auto"/>
            <w:hideMark/>
          </w:tcPr>
          <w:p w14:paraId="57A80A9F"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Amazon</w:t>
            </w:r>
          </w:p>
        </w:tc>
        <w:tc>
          <w:tcPr>
            <w:tcW w:w="0" w:type="auto"/>
            <w:hideMark/>
          </w:tcPr>
          <w:p w14:paraId="64AC5DC3"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w:t>
            </w:r>
          </w:p>
        </w:tc>
        <w:tc>
          <w:tcPr>
            <w:tcW w:w="0" w:type="auto"/>
            <w:hideMark/>
          </w:tcPr>
          <w:p w14:paraId="4395E02D"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$18.00</w:t>
            </w:r>
          </w:p>
        </w:tc>
        <w:tc>
          <w:tcPr>
            <w:tcW w:w="0" w:type="auto"/>
            <w:hideMark/>
          </w:tcPr>
          <w:p w14:paraId="67C5EC1F"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$18.00</w:t>
            </w:r>
          </w:p>
        </w:tc>
        <w:tc>
          <w:tcPr>
            <w:tcW w:w="0" w:type="auto"/>
            <w:hideMark/>
          </w:tcPr>
          <w:p w14:paraId="2F004FEF"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Hub UI</w:t>
            </w:r>
          </w:p>
        </w:tc>
      </w:tr>
      <w:tr w:rsidR="00D9197D" w:rsidRPr="00FA1911" w14:paraId="5945BBC6" w14:textId="77777777" w:rsidTr="009A5CF9">
        <w:tc>
          <w:tcPr>
            <w:tcW w:w="0" w:type="auto"/>
            <w:hideMark/>
          </w:tcPr>
          <w:p w14:paraId="438223E4"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Eval Board Subtotal</w:t>
            </w:r>
          </w:p>
        </w:tc>
        <w:tc>
          <w:tcPr>
            <w:tcW w:w="0" w:type="auto"/>
            <w:hideMark/>
          </w:tcPr>
          <w:p w14:paraId="72A7CB79" w14:textId="77777777" w:rsidR="009A5CF9" w:rsidRPr="00BE736D" w:rsidRDefault="009A5CF9" w:rsidP="00776803">
            <w:pPr>
              <w:rPr>
                <w:rFonts w:asciiTheme="majorBidi" w:hAnsiTheme="majorBidi" w:cstheme="majorBidi"/>
                <w:color w:val="000000" w:themeColor="text1"/>
                <w:lang w:val="en-US"/>
              </w:rPr>
            </w:pPr>
          </w:p>
        </w:tc>
        <w:tc>
          <w:tcPr>
            <w:tcW w:w="0" w:type="auto"/>
            <w:hideMark/>
          </w:tcPr>
          <w:p w14:paraId="2A35E582" w14:textId="77777777" w:rsidR="009A5CF9" w:rsidRPr="00BE736D" w:rsidRDefault="009A5CF9" w:rsidP="00776803">
            <w:pPr>
              <w:rPr>
                <w:rFonts w:asciiTheme="majorBidi" w:hAnsiTheme="majorBidi" w:cstheme="majorBidi"/>
                <w:color w:val="000000" w:themeColor="text1"/>
                <w:lang w:val="en-US"/>
              </w:rPr>
            </w:pPr>
          </w:p>
        </w:tc>
        <w:tc>
          <w:tcPr>
            <w:tcW w:w="0" w:type="auto"/>
            <w:hideMark/>
          </w:tcPr>
          <w:p w14:paraId="70B26C23" w14:textId="77777777" w:rsidR="009A5CF9" w:rsidRPr="00BE736D" w:rsidRDefault="009A5CF9" w:rsidP="00776803">
            <w:pPr>
              <w:rPr>
                <w:rFonts w:asciiTheme="majorBidi" w:hAnsiTheme="majorBidi" w:cstheme="majorBidi"/>
                <w:color w:val="000000" w:themeColor="text1"/>
                <w:lang w:val="en-US"/>
              </w:rPr>
            </w:pPr>
          </w:p>
        </w:tc>
        <w:tc>
          <w:tcPr>
            <w:tcW w:w="0" w:type="auto"/>
            <w:hideMark/>
          </w:tcPr>
          <w:p w14:paraId="07EB7899" w14:textId="77777777" w:rsidR="009A5CF9" w:rsidRPr="00BE736D" w:rsidRDefault="009A5CF9" w:rsidP="00776803">
            <w:pPr>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$165.50</w:t>
            </w:r>
          </w:p>
        </w:tc>
        <w:tc>
          <w:tcPr>
            <w:tcW w:w="0" w:type="auto"/>
            <w:hideMark/>
          </w:tcPr>
          <w:p w14:paraId="6F7E3F0D" w14:textId="77777777" w:rsidR="009A5CF9" w:rsidRPr="00BE736D" w:rsidRDefault="009A5CF9" w:rsidP="00776803">
            <w:pPr>
              <w:rPr>
                <w:rFonts w:asciiTheme="majorBidi" w:hAnsiTheme="majorBidi" w:cstheme="majorBidi"/>
                <w:color w:val="000000" w:themeColor="text1"/>
                <w:lang w:val="en-US"/>
              </w:rPr>
            </w:pPr>
          </w:p>
        </w:tc>
      </w:tr>
    </w:tbl>
    <w:p w14:paraId="14828FB9" w14:textId="77777777" w:rsidR="003E1B38" w:rsidRPr="00BE736D" w:rsidRDefault="003E1B38" w:rsidP="00776803">
      <w:pPr>
        <w:spacing w:line="240" w:lineRule="auto"/>
        <w:rPr>
          <w:ins w:id="154" w:author="Nicholas Newman" w:date="2026-02-04T19:20:00Z" w16du:dateUtc="2026-02-05T00:20:00Z"/>
          <w:rFonts w:asciiTheme="majorBidi" w:hAnsiTheme="majorBidi" w:cstheme="majorBidi"/>
          <w:color w:val="000000" w:themeColor="text1"/>
        </w:rPr>
      </w:pPr>
    </w:p>
    <w:p w14:paraId="74543699" w14:textId="77777777" w:rsidR="007D556E" w:rsidRPr="00BE736D" w:rsidRDefault="007D556E" w:rsidP="00776803">
      <w:pPr>
        <w:spacing w:line="240" w:lineRule="auto"/>
        <w:rPr>
          <w:rFonts w:asciiTheme="majorBidi" w:hAnsiTheme="majorBidi" w:cstheme="majorBidi"/>
          <w:color w:val="000000" w:themeColor="text1"/>
        </w:rPr>
      </w:pPr>
    </w:p>
    <w:tbl>
      <w:tblPr>
        <w:tblStyle w:val="TableGrid"/>
        <w:tblW w:w="0" w:type="auto"/>
        <w:tblLook w:val="04A0" w:firstRow="1" w:lastRow="0" w:firstColumn="1" w:lastColumn="0" w:noHBand="0" w:noVBand="1"/>
      </w:tblPr>
      <w:tblGrid>
        <w:gridCol w:w="2538"/>
        <w:gridCol w:w="974"/>
        <w:gridCol w:w="571"/>
        <w:gridCol w:w="1506"/>
        <w:gridCol w:w="1481"/>
        <w:gridCol w:w="1560"/>
      </w:tblGrid>
      <w:tr w:rsidR="00D9197D" w:rsidRPr="00FA1911" w14:paraId="24D0FF84" w14:textId="77777777" w:rsidTr="005A60DD">
        <w:tc>
          <w:tcPr>
            <w:tcW w:w="0" w:type="auto"/>
            <w:shd w:val="clear" w:color="auto" w:fill="BFBFBF" w:themeFill="background1" w:themeFillShade="BF"/>
            <w:hideMark/>
          </w:tcPr>
          <w:p w14:paraId="69C31C61"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Item</w:t>
            </w:r>
          </w:p>
        </w:tc>
        <w:tc>
          <w:tcPr>
            <w:tcW w:w="0" w:type="auto"/>
            <w:shd w:val="clear" w:color="auto" w:fill="BFBFBF" w:themeFill="background1" w:themeFillShade="BF"/>
            <w:hideMark/>
          </w:tcPr>
          <w:p w14:paraId="7D24B1D7"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Vendor</w:t>
            </w:r>
          </w:p>
        </w:tc>
        <w:tc>
          <w:tcPr>
            <w:tcW w:w="0" w:type="auto"/>
            <w:shd w:val="clear" w:color="auto" w:fill="BFBFBF" w:themeFill="background1" w:themeFillShade="BF"/>
            <w:hideMark/>
          </w:tcPr>
          <w:p w14:paraId="03C787EF"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Qty</w:t>
            </w:r>
          </w:p>
        </w:tc>
        <w:tc>
          <w:tcPr>
            <w:tcW w:w="0" w:type="auto"/>
            <w:shd w:val="clear" w:color="auto" w:fill="BFBFBF" w:themeFill="background1" w:themeFillShade="BF"/>
            <w:hideMark/>
          </w:tcPr>
          <w:p w14:paraId="18B694FF"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Unit Cost (USD)</w:t>
            </w:r>
          </w:p>
        </w:tc>
        <w:tc>
          <w:tcPr>
            <w:tcW w:w="0" w:type="auto"/>
            <w:shd w:val="clear" w:color="auto" w:fill="BFBFBF" w:themeFill="background1" w:themeFillShade="BF"/>
            <w:hideMark/>
          </w:tcPr>
          <w:p w14:paraId="2F7EC4D1"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Subtotal (USD)</w:t>
            </w:r>
          </w:p>
        </w:tc>
        <w:tc>
          <w:tcPr>
            <w:tcW w:w="0" w:type="auto"/>
            <w:shd w:val="clear" w:color="auto" w:fill="BFBFBF" w:themeFill="background1" w:themeFillShade="BF"/>
            <w:hideMark/>
          </w:tcPr>
          <w:p w14:paraId="2D515906"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Notes</w:t>
            </w:r>
          </w:p>
        </w:tc>
      </w:tr>
      <w:tr w:rsidR="00D9197D" w:rsidRPr="00FA1911" w14:paraId="061C83EA" w14:textId="77777777" w:rsidTr="001A744B">
        <w:tc>
          <w:tcPr>
            <w:tcW w:w="0" w:type="auto"/>
            <w:hideMark/>
          </w:tcPr>
          <w:p w14:paraId="00E7379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AD9850 DDS IC</w:t>
            </w:r>
          </w:p>
        </w:tc>
        <w:tc>
          <w:tcPr>
            <w:tcW w:w="0" w:type="auto"/>
            <w:hideMark/>
          </w:tcPr>
          <w:p w14:paraId="414D082E"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DigiKey</w:t>
            </w:r>
          </w:p>
        </w:tc>
        <w:tc>
          <w:tcPr>
            <w:tcW w:w="0" w:type="auto"/>
            <w:hideMark/>
          </w:tcPr>
          <w:p w14:paraId="433FA281"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w:t>
            </w:r>
          </w:p>
        </w:tc>
        <w:tc>
          <w:tcPr>
            <w:tcW w:w="0" w:type="auto"/>
            <w:hideMark/>
          </w:tcPr>
          <w:p w14:paraId="7B4A1357"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$9.50</w:t>
            </w:r>
          </w:p>
        </w:tc>
        <w:tc>
          <w:tcPr>
            <w:tcW w:w="0" w:type="auto"/>
            <w:hideMark/>
          </w:tcPr>
          <w:p w14:paraId="63D4E0B2"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$9.50</w:t>
            </w:r>
          </w:p>
        </w:tc>
        <w:tc>
          <w:tcPr>
            <w:tcW w:w="0" w:type="auto"/>
            <w:hideMark/>
          </w:tcPr>
          <w:p w14:paraId="78BD02A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IF generation</w:t>
            </w:r>
          </w:p>
        </w:tc>
      </w:tr>
      <w:tr w:rsidR="00D9197D" w:rsidRPr="00FA1911" w14:paraId="3FC897D9" w14:textId="77777777" w:rsidTr="001A744B">
        <w:tc>
          <w:tcPr>
            <w:tcW w:w="0" w:type="auto"/>
            <w:hideMark/>
          </w:tcPr>
          <w:p w14:paraId="0EFD4C34"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ADF4351 PLL IC</w:t>
            </w:r>
          </w:p>
        </w:tc>
        <w:tc>
          <w:tcPr>
            <w:tcW w:w="0" w:type="auto"/>
            <w:hideMark/>
          </w:tcPr>
          <w:p w14:paraId="2661101A"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DigiKey</w:t>
            </w:r>
          </w:p>
        </w:tc>
        <w:tc>
          <w:tcPr>
            <w:tcW w:w="0" w:type="auto"/>
            <w:hideMark/>
          </w:tcPr>
          <w:p w14:paraId="74B38B89"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w:t>
            </w:r>
          </w:p>
        </w:tc>
        <w:tc>
          <w:tcPr>
            <w:tcW w:w="0" w:type="auto"/>
            <w:hideMark/>
          </w:tcPr>
          <w:p w14:paraId="26FCFBA9"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$22.00</w:t>
            </w:r>
          </w:p>
        </w:tc>
        <w:tc>
          <w:tcPr>
            <w:tcW w:w="0" w:type="auto"/>
            <w:hideMark/>
          </w:tcPr>
          <w:p w14:paraId="524F43A8"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$22.00</w:t>
            </w:r>
          </w:p>
        </w:tc>
        <w:tc>
          <w:tcPr>
            <w:tcW w:w="0" w:type="auto"/>
            <w:hideMark/>
          </w:tcPr>
          <w:p w14:paraId="45E365E3"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LO synthesis</w:t>
            </w:r>
          </w:p>
        </w:tc>
      </w:tr>
      <w:tr w:rsidR="00D9197D" w:rsidRPr="00FA1911" w14:paraId="0F0A7A57" w14:textId="77777777" w:rsidTr="001A744B">
        <w:tc>
          <w:tcPr>
            <w:tcW w:w="0" w:type="auto"/>
            <w:hideMark/>
          </w:tcPr>
          <w:p w14:paraId="0D762645"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Power Amplifier IC</w:t>
            </w:r>
          </w:p>
        </w:tc>
        <w:tc>
          <w:tcPr>
            <w:tcW w:w="0" w:type="auto"/>
            <w:hideMark/>
          </w:tcPr>
          <w:p w14:paraId="08A6CEA8"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DigiKey</w:t>
            </w:r>
          </w:p>
        </w:tc>
        <w:tc>
          <w:tcPr>
            <w:tcW w:w="0" w:type="auto"/>
            <w:hideMark/>
          </w:tcPr>
          <w:p w14:paraId="0252AF3E"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w:t>
            </w:r>
          </w:p>
        </w:tc>
        <w:tc>
          <w:tcPr>
            <w:tcW w:w="0" w:type="auto"/>
            <w:hideMark/>
          </w:tcPr>
          <w:p w14:paraId="39199772"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$12.00</w:t>
            </w:r>
          </w:p>
        </w:tc>
        <w:tc>
          <w:tcPr>
            <w:tcW w:w="0" w:type="auto"/>
            <w:hideMark/>
          </w:tcPr>
          <w:p w14:paraId="25D3B38E"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$12.00</w:t>
            </w:r>
          </w:p>
        </w:tc>
        <w:tc>
          <w:tcPr>
            <w:tcW w:w="0" w:type="auto"/>
            <w:hideMark/>
          </w:tcPr>
          <w:p w14:paraId="459C0F79"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TX stage</w:t>
            </w:r>
          </w:p>
        </w:tc>
      </w:tr>
      <w:tr w:rsidR="00D9197D" w:rsidRPr="00FA1911" w14:paraId="076A3E4D" w14:textId="77777777" w:rsidTr="001A744B">
        <w:tc>
          <w:tcPr>
            <w:tcW w:w="0" w:type="auto"/>
            <w:hideMark/>
          </w:tcPr>
          <w:p w14:paraId="200405DE"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Low-Noise Amplifier IC</w:t>
            </w:r>
          </w:p>
        </w:tc>
        <w:tc>
          <w:tcPr>
            <w:tcW w:w="0" w:type="auto"/>
            <w:hideMark/>
          </w:tcPr>
          <w:p w14:paraId="5561DA35"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DigiKey</w:t>
            </w:r>
          </w:p>
        </w:tc>
        <w:tc>
          <w:tcPr>
            <w:tcW w:w="0" w:type="auto"/>
            <w:hideMark/>
          </w:tcPr>
          <w:p w14:paraId="25FD04D0"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w:t>
            </w:r>
          </w:p>
        </w:tc>
        <w:tc>
          <w:tcPr>
            <w:tcW w:w="0" w:type="auto"/>
            <w:hideMark/>
          </w:tcPr>
          <w:p w14:paraId="76AE6611"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$10.00</w:t>
            </w:r>
          </w:p>
        </w:tc>
        <w:tc>
          <w:tcPr>
            <w:tcW w:w="0" w:type="auto"/>
            <w:hideMark/>
          </w:tcPr>
          <w:p w14:paraId="1B8E9775"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$10.00</w:t>
            </w:r>
          </w:p>
        </w:tc>
        <w:tc>
          <w:tcPr>
            <w:tcW w:w="0" w:type="auto"/>
            <w:hideMark/>
          </w:tcPr>
          <w:p w14:paraId="485531F4"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RX stage</w:t>
            </w:r>
          </w:p>
        </w:tc>
      </w:tr>
      <w:tr w:rsidR="00D9197D" w:rsidRPr="00FA1911" w14:paraId="5BDB075E" w14:textId="77777777" w:rsidTr="001A744B">
        <w:tc>
          <w:tcPr>
            <w:tcW w:w="0" w:type="auto"/>
            <w:hideMark/>
          </w:tcPr>
          <w:p w14:paraId="11E4CF97"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ESP32-S3 MCU (bare)</w:t>
            </w:r>
          </w:p>
        </w:tc>
        <w:tc>
          <w:tcPr>
            <w:tcW w:w="0" w:type="auto"/>
            <w:hideMark/>
          </w:tcPr>
          <w:p w14:paraId="11FC8F80"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DigiKey</w:t>
            </w:r>
          </w:p>
        </w:tc>
        <w:tc>
          <w:tcPr>
            <w:tcW w:w="0" w:type="auto"/>
            <w:hideMark/>
          </w:tcPr>
          <w:p w14:paraId="2119EB75"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w:t>
            </w:r>
          </w:p>
        </w:tc>
        <w:tc>
          <w:tcPr>
            <w:tcW w:w="0" w:type="auto"/>
            <w:hideMark/>
          </w:tcPr>
          <w:p w14:paraId="7A6AA5B1"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$6.00</w:t>
            </w:r>
          </w:p>
        </w:tc>
        <w:tc>
          <w:tcPr>
            <w:tcW w:w="0" w:type="auto"/>
            <w:hideMark/>
          </w:tcPr>
          <w:p w14:paraId="68636E5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$6.00</w:t>
            </w:r>
          </w:p>
        </w:tc>
        <w:tc>
          <w:tcPr>
            <w:tcW w:w="0" w:type="auto"/>
            <w:hideMark/>
          </w:tcPr>
          <w:p w14:paraId="498DB163"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Hub controller</w:t>
            </w:r>
          </w:p>
        </w:tc>
      </w:tr>
      <w:tr w:rsidR="00D9197D" w:rsidRPr="00FA1911" w14:paraId="7F3F65A1" w14:textId="77777777" w:rsidTr="001A744B">
        <w:tc>
          <w:tcPr>
            <w:tcW w:w="0" w:type="auto"/>
            <w:hideMark/>
          </w:tcPr>
          <w:p w14:paraId="7CB68A45"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ESP32-C3 MCU (bare)</w:t>
            </w:r>
          </w:p>
        </w:tc>
        <w:tc>
          <w:tcPr>
            <w:tcW w:w="0" w:type="auto"/>
            <w:hideMark/>
          </w:tcPr>
          <w:p w14:paraId="01E37334"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DigiKey</w:t>
            </w:r>
          </w:p>
        </w:tc>
        <w:tc>
          <w:tcPr>
            <w:tcW w:w="0" w:type="auto"/>
            <w:hideMark/>
          </w:tcPr>
          <w:p w14:paraId="0DC7485E"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w:t>
            </w:r>
          </w:p>
        </w:tc>
        <w:tc>
          <w:tcPr>
            <w:tcW w:w="0" w:type="auto"/>
            <w:hideMark/>
          </w:tcPr>
          <w:p w14:paraId="312FF3A7"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$5.00</w:t>
            </w:r>
          </w:p>
        </w:tc>
        <w:tc>
          <w:tcPr>
            <w:tcW w:w="0" w:type="auto"/>
            <w:hideMark/>
          </w:tcPr>
          <w:p w14:paraId="17A30C50"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$10.00</w:t>
            </w:r>
          </w:p>
        </w:tc>
        <w:tc>
          <w:tcPr>
            <w:tcW w:w="0" w:type="auto"/>
            <w:hideMark/>
          </w:tcPr>
          <w:p w14:paraId="651C06D7"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Node controllers</w:t>
            </w:r>
          </w:p>
        </w:tc>
      </w:tr>
      <w:tr w:rsidR="00D9197D" w:rsidRPr="00FA1911" w14:paraId="4E0F217C" w14:textId="77777777" w:rsidTr="001A744B">
        <w:tc>
          <w:tcPr>
            <w:tcW w:w="0" w:type="auto"/>
            <w:hideMark/>
          </w:tcPr>
          <w:p w14:paraId="3E2AD789"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diodes (RX switch)</w:t>
            </w:r>
          </w:p>
        </w:tc>
        <w:tc>
          <w:tcPr>
            <w:tcW w:w="0" w:type="auto"/>
            <w:hideMark/>
          </w:tcPr>
          <w:p w14:paraId="0C9B7AF7"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DigiKey</w:t>
            </w:r>
          </w:p>
        </w:tc>
        <w:tc>
          <w:tcPr>
            <w:tcW w:w="0" w:type="auto"/>
            <w:hideMark/>
          </w:tcPr>
          <w:p w14:paraId="43C90130"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w:t>
            </w:r>
          </w:p>
        </w:tc>
        <w:tc>
          <w:tcPr>
            <w:tcW w:w="0" w:type="auto"/>
            <w:hideMark/>
          </w:tcPr>
          <w:p w14:paraId="113F75C4"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$5.00</w:t>
            </w:r>
          </w:p>
        </w:tc>
        <w:tc>
          <w:tcPr>
            <w:tcW w:w="0" w:type="auto"/>
            <w:hideMark/>
          </w:tcPr>
          <w:p w14:paraId="4A95A630"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$5.00</w:t>
            </w:r>
          </w:p>
        </w:tc>
        <w:tc>
          <w:tcPr>
            <w:tcW w:w="0" w:type="auto"/>
            <w:hideMark/>
          </w:tcPr>
          <w:p w14:paraId="6A154BF0"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PIN / fast diodes</w:t>
            </w:r>
          </w:p>
        </w:tc>
      </w:tr>
      <w:tr w:rsidR="00D9197D" w:rsidRPr="00FA1911" w14:paraId="5AE30A10" w14:textId="77777777" w:rsidTr="001A744B">
        <w:tc>
          <w:tcPr>
            <w:tcW w:w="0" w:type="auto"/>
            <w:hideMark/>
          </w:tcPr>
          <w:p w14:paraId="35847015"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Bias transistors</w:t>
            </w:r>
          </w:p>
        </w:tc>
        <w:tc>
          <w:tcPr>
            <w:tcW w:w="0" w:type="auto"/>
            <w:hideMark/>
          </w:tcPr>
          <w:p w14:paraId="34CCADE5"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DigiKey</w:t>
            </w:r>
          </w:p>
        </w:tc>
        <w:tc>
          <w:tcPr>
            <w:tcW w:w="0" w:type="auto"/>
            <w:hideMark/>
          </w:tcPr>
          <w:p w14:paraId="2B3802F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w:t>
            </w:r>
          </w:p>
        </w:tc>
        <w:tc>
          <w:tcPr>
            <w:tcW w:w="0" w:type="auto"/>
            <w:hideMark/>
          </w:tcPr>
          <w:p w14:paraId="1ED73A64"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$3.00</w:t>
            </w:r>
          </w:p>
        </w:tc>
        <w:tc>
          <w:tcPr>
            <w:tcW w:w="0" w:type="auto"/>
            <w:hideMark/>
          </w:tcPr>
          <w:p w14:paraId="41E7D4B0"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$3.00</w:t>
            </w:r>
          </w:p>
        </w:tc>
        <w:tc>
          <w:tcPr>
            <w:tcW w:w="0" w:type="auto"/>
            <w:hideMark/>
          </w:tcPr>
          <w:p w14:paraId="75D72CEA"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Diode control</w:t>
            </w:r>
          </w:p>
        </w:tc>
      </w:tr>
      <w:tr w:rsidR="00D9197D" w:rsidRPr="00FA1911" w14:paraId="4B292E17" w14:textId="77777777" w:rsidTr="001A744B">
        <w:tc>
          <w:tcPr>
            <w:tcW w:w="0" w:type="auto"/>
            <w:hideMark/>
          </w:tcPr>
          <w:p w14:paraId="5305E7CB"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passives (R/L/C)</w:t>
            </w:r>
          </w:p>
        </w:tc>
        <w:tc>
          <w:tcPr>
            <w:tcW w:w="0" w:type="auto"/>
            <w:hideMark/>
          </w:tcPr>
          <w:p w14:paraId="249A4ABD"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DigiKey</w:t>
            </w:r>
          </w:p>
        </w:tc>
        <w:tc>
          <w:tcPr>
            <w:tcW w:w="0" w:type="auto"/>
            <w:hideMark/>
          </w:tcPr>
          <w:p w14:paraId="4E31EF07"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w:t>
            </w:r>
          </w:p>
        </w:tc>
        <w:tc>
          <w:tcPr>
            <w:tcW w:w="0" w:type="auto"/>
            <w:hideMark/>
          </w:tcPr>
          <w:p w14:paraId="6CABCC7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$20.00</w:t>
            </w:r>
          </w:p>
        </w:tc>
        <w:tc>
          <w:tcPr>
            <w:tcW w:w="0" w:type="auto"/>
            <w:hideMark/>
          </w:tcPr>
          <w:p w14:paraId="15D0B54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$20.00</w:t>
            </w:r>
          </w:p>
        </w:tc>
        <w:tc>
          <w:tcPr>
            <w:tcW w:w="0" w:type="auto"/>
            <w:hideMark/>
          </w:tcPr>
          <w:p w14:paraId="02C7EF04"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Filters, matching</w:t>
            </w:r>
          </w:p>
        </w:tc>
      </w:tr>
      <w:tr w:rsidR="00D9197D" w:rsidRPr="00FA1911" w14:paraId="0764E46B" w14:textId="77777777" w:rsidTr="001A744B">
        <w:tc>
          <w:tcPr>
            <w:tcW w:w="0" w:type="auto"/>
            <w:hideMark/>
          </w:tcPr>
          <w:p w14:paraId="05DA06B2"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SMA connectors (PCB-mount)</w:t>
            </w:r>
          </w:p>
        </w:tc>
        <w:tc>
          <w:tcPr>
            <w:tcW w:w="0" w:type="auto"/>
            <w:hideMark/>
          </w:tcPr>
          <w:p w14:paraId="183F9915"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DigiKey</w:t>
            </w:r>
          </w:p>
        </w:tc>
        <w:tc>
          <w:tcPr>
            <w:tcW w:w="0" w:type="auto"/>
            <w:hideMark/>
          </w:tcPr>
          <w:p w14:paraId="5AE079DE"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4</w:t>
            </w:r>
          </w:p>
        </w:tc>
        <w:tc>
          <w:tcPr>
            <w:tcW w:w="0" w:type="auto"/>
            <w:hideMark/>
          </w:tcPr>
          <w:p w14:paraId="70B01F2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$3.00</w:t>
            </w:r>
          </w:p>
        </w:tc>
        <w:tc>
          <w:tcPr>
            <w:tcW w:w="0" w:type="auto"/>
            <w:hideMark/>
          </w:tcPr>
          <w:p w14:paraId="2FA8DFE9"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$12.00</w:t>
            </w:r>
          </w:p>
        </w:tc>
        <w:tc>
          <w:tcPr>
            <w:tcW w:w="0" w:type="auto"/>
            <w:hideMark/>
          </w:tcPr>
          <w:p w14:paraId="7CA2AA1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I/O</w:t>
            </w:r>
          </w:p>
        </w:tc>
      </w:tr>
      <w:tr w:rsidR="00D9197D" w:rsidRPr="00FA1911" w14:paraId="2EC078F8" w14:textId="77777777" w:rsidTr="001A744B">
        <w:tc>
          <w:tcPr>
            <w:tcW w:w="0" w:type="auto"/>
            <w:hideMark/>
          </w:tcPr>
          <w:p w14:paraId="449B943E"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Bare Components Subtotal</w:t>
            </w:r>
          </w:p>
        </w:tc>
        <w:tc>
          <w:tcPr>
            <w:tcW w:w="0" w:type="auto"/>
            <w:hideMark/>
          </w:tcPr>
          <w:p w14:paraId="1F92F148" w14:textId="77777777" w:rsidR="001A744B" w:rsidRPr="00BE736D" w:rsidRDefault="001A744B" w:rsidP="00776803">
            <w:pPr>
              <w:rPr>
                <w:rFonts w:asciiTheme="majorBidi" w:hAnsiTheme="majorBidi" w:cstheme="majorBidi"/>
                <w:color w:val="000000" w:themeColor="text1"/>
                <w:lang w:val="en-US"/>
              </w:rPr>
            </w:pPr>
          </w:p>
        </w:tc>
        <w:tc>
          <w:tcPr>
            <w:tcW w:w="0" w:type="auto"/>
            <w:hideMark/>
          </w:tcPr>
          <w:p w14:paraId="633F1A11" w14:textId="77777777" w:rsidR="001A744B" w:rsidRPr="00BE736D" w:rsidRDefault="001A744B" w:rsidP="00776803">
            <w:pPr>
              <w:rPr>
                <w:rFonts w:asciiTheme="majorBidi" w:hAnsiTheme="majorBidi" w:cstheme="majorBidi"/>
                <w:color w:val="000000" w:themeColor="text1"/>
                <w:lang w:val="en-US"/>
              </w:rPr>
            </w:pPr>
          </w:p>
        </w:tc>
        <w:tc>
          <w:tcPr>
            <w:tcW w:w="0" w:type="auto"/>
            <w:hideMark/>
          </w:tcPr>
          <w:p w14:paraId="06D7DFE3" w14:textId="77777777" w:rsidR="001A744B" w:rsidRPr="00BE736D" w:rsidRDefault="001A744B" w:rsidP="00776803">
            <w:pPr>
              <w:rPr>
                <w:rFonts w:asciiTheme="majorBidi" w:hAnsiTheme="majorBidi" w:cstheme="majorBidi"/>
                <w:color w:val="000000" w:themeColor="text1"/>
                <w:lang w:val="en-US"/>
              </w:rPr>
            </w:pPr>
          </w:p>
        </w:tc>
        <w:tc>
          <w:tcPr>
            <w:tcW w:w="0" w:type="auto"/>
            <w:hideMark/>
          </w:tcPr>
          <w:p w14:paraId="22B4B58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$109.50</w:t>
            </w:r>
          </w:p>
        </w:tc>
        <w:tc>
          <w:tcPr>
            <w:tcW w:w="0" w:type="auto"/>
            <w:hideMark/>
          </w:tcPr>
          <w:p w14:paraId="09A58A8A" w14:textId="77777777" w:rsidR="001A744B" w:rsidRPr="00BE736D" w:rsidRDefault="001A744B" w:rsidP="00776803">
            <w:pPr>
              <w:rPr>
                <w:rFonts w:asciiTheme="majorBidi" w:hAnsiTheme="majorBidi" w:cstheme="majorBidi"/>
                <w:color w:val="000000" w:themeColor="text1"/>
                <w:lang w:val="en-US"/>
              </w:rPr>
            </w:pPr>
          </w:p>
        </w:tc>
      </w:tr>
    </w:tbl>
    <w:p w14:paraId="3932D690" w14:textId="2EC8F8AE" w:rsidR="007D556E" w:rsidRPr="00BE736D" w:rsidRDefault="007D556E" w:rsidP="00776803">
      <w:pPr>
        <w:spacing w:line="240" w:lineRule="auto"/>
        <w:rPr>
          <w:ins w:id="155" w:author="Nicholas Newman" w:date="2026-02-04T19:21:00Z" w16du:dateUtc="2026-02-05T00:21:00Z"/>
          <w:rFonts w:asciiTheme="majorBidi" w:hAnsiTheme="majorBidi" w:cstheme="majorBidi"/>
          <w:color w:val="000000" w:themeColor="text1"/>
        </w:rPr>
      </w:pPr>
    </w:p>
    <w:p w14:paraId="6EF8FD08" w14:textId="77777777" w:rsidR="007D556E" w:rsidRPr="00BE736D" w:rsidRDefault="007D556E" w:rsidP="00931D3B">
      <w:pPr>
        <w:spacing w:line="240" w:lineRule="auto"/>
        <w:rPr>
          <w:ins w:id="156" w:author="Nicholas Newman" w:date="2026-02-04T19:21:00Z" w16du:dateUtc="2026-02-05T00:21:00Z"/>
          <w:rFonts w:asciiTheme="majorBidi" w:hAnsiTheme="majorBidi" w:cstheme="majorBidi"/>
          <w:color w:val="000000" w:themeColor="text1"/>
        </w:rPr>
      </w:pPr>
      <w:ins w:id="157" w:author="Nicholas Newman" w:date="2026-02-04T19:21:00Z" w16du:dateUtc="2026-02-05T00:21:00Z">
        <w:r w:rsidRPr="00BE736D">
          <w:rPr>
            <w:rFonts w:asciiTheme="majorBidi" w:hAnsiTheme="majorBidi" w:cstheme="majorBidi"/>
            <w:color w:val="000000" w:themeColor="text1"/>
          </w:rPr>
          <w:br w:type="page"/>
        </w:r>
      </w:ins>
    </w:p>
    <w:p w14:paraId="5FF400A1" w14:textId="77777777" w:rsidR="009A5CF9" w:rsidRPr="00BE736D" w:rsidRDefault="009A5CF9" w:rsidP="00776803">
      <w:pPr>
        <w:spacing w:line="240" w:lineRule="auto"/>
        <w:rPr>
          <w:rFonts w:asciiTheme="majorBidi" w:hAnsiTheme="majorBidi" w:cstheme="majorBidi"/>
          <w:color w:val="000000" w:themeColor="text1"/>
        </w:rPr>
      </w:pPr>
    </w:p>
    <w:tbl>
      <w:tblPr>
        <w:tblStyle w:val="TableGrid"/>
        <w:tblW w:w="8275" w:type="dxa"/>
        <w:tblLook w:val="04A0" w:firstRow="1" w:lastRow="0" w:firstColumn="1" w:lastColumn="0" w:noHBand="0" w:noVBand="1"/>
      </w:tblPr>
      <w:tblGrid>
        <w:gridCol w:w="3055"/>
        <w:gridCol w:w="1170"/>
        <w:gridCol w:w="1890"/>
        <w:gridCol w:w="2160"/>
      </w:tblGrid>
      <w:tr w:rsidR="005351C6" w:rsidRPr="00FA1911" w14:paraId="367AD9C2" w14:textId="77777777" w:rsidTr="005A60DD">
        <w:tc>
          <w:tcPr>
            <w:tcW w:w="3055" w:type="dxa"/>
            <w:shd w:val="clear" w:color="auto" w:fill="BFBFBF" w:themeFill="background1" w:themeFillShade="BF"/>
            <w:hideMark/>
          </w:tcPr>
          <w:p w14:paraId="5296C9A9"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PCB Type</w:t>
            </w:r>
          </w:p>
        </w:tc>
        <w:tc>
          <w:tcPr>
            <w:tcW w:w="1170" w:type="dxa"/>
            <w:shd w:val="clear" w:color="auto" w:fill="BFBFBF" w:themeFill="background1" w:themeFillShade="BF"/>
            <w:hideMark/>
          </w:tcPr>
          <w:p w14:paraId="7DC3336E"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Qty</w:t>
            </w:r>
          </w:p>
        </w:tc>
        <w:tc>
          <w:tcPr>
            <w:tcW w:w="1890" w:type="dxa"/>
            <w:shd w:val="clear" w:color="auto" w:fill="BFBFBF" w:themeFill="background1" w:themeFillShade="BF"/>
            <w:hideMark/>
          </w:tcPr>
          <w:p w14:paraId="4498F766"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Cost (USD)</w:t>
            </w:r>
          </w:p>
        </w:tc>
        <w:tc>
          <w:tcPr>
            <w:tcW w:w="2160" w:type="dxa"/>
            <w:shd w:val="clear" w:color="auto" w:fill="BFBFBF" w:themeFill="background1" w:themeFillShade="BF"/>
            <w:hideMark/>
          </w:tcPr>
          <w:p w14:paraId="3B57E862"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Notes</w:t>
            </w:r>
          </w:p>
        </w:tc>
      </w:tr>
      <w:tr w:rsidR="005351C6" w:rsidRPr="00FA1911" w14:paraId="6F03D93B" w14:textId="77777777" w:rsidTr="00D930D4">
        <w:tc>
          <w:tcPr>
            <w:tcW w:w="3055" w:type="dxa"/>
            <w:hideMark/>
          </w:tcPr>
          <w:p w14:paraId="2200BF5F"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Digital PCB (Hub + Nodes)</w:t>
            </w:r>
          </w:p>
        </w:tc>
        <w:tc>
          <w:tcPr>
            <w:tcW w:w="1170" w:type="dxa"/>
            <w:hideMark/>
          </w:tcPr>
          <w:p w14:paraId="11BA5577"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3</w:t>
            </w:r>
          </w:p>
        </w:tc>
        <w:tc>
          <w:tcPr>
            <w:tcW w:w="1890" w:type="dxa"/>
            <w:hideMark/>
          </w:tcPr>
          <w:p w14:paraId="346D6151"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$30.00</w:t>
            </w:r>
          </w:p>
        </w:tc>
        <w:tc>
          <w:tcPr>
            <w:tcW w:w="2160" w:type="dxa"/>
            <w:hideMark/>
          </w:tcPr>
          <w:p w14:paraId="633B24E9"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FR-4</w:t>
            </w:r>
          </w:p>
        </w:tc>
      </w:tr>
      <w:tr w:rsidR="005351C6" w:rsidRPr="00FA1911" w14:paraId="6E9F8529" w14:textId="77777777" w:rsidTr="00D930D4">
        <w:tc>
          <w:tcPr>
            <w:tcW w:w="3055" w:type="dxa"/>
            <w:hideMark/>
          </w:tcPr>
          <w:p w14:paraId="01B19D6E"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Analog / Baseband PCB</w:t>
            </w:r>
          </w:p>
        </w:tc>
        <w:tc>
          <w:tcPr>
            <w:tcW w:w="1170" w:type="dxa"/>
            <w:hideMark/>
          </w:tcPr>
          <w:p w14:paraId="15F13525"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w:t>
            </w:r>
          </w:p>
        </w:tc>
        <w:tc>
          <w:tcPr>
            <w:tcW w:w="1890" w:type="dxa"/>
            <w:hideMark/>
          </w:tcPr>
          <w:p w14:paraId="6190780D"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$20.00</w:t>
            </w:r>
          </w:p>
        </w:tc>
        <w:tc>
          <w:tcPr>
            <w:tcW w:w="2160" w:type="dxa"/>
            <w:hideMark/>
          </w:tcPr>
          <w:p w14:paraId="7E5A709F"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FR-4</w:t>
            </w:r>
          </w:p>
        </w:tc>
      </w:tr>
      <w:tr w:rsidR="005351C6" w:rsidRPr="00FA1911" w14:paraId="536C44A3" w14:textId="77777777" w:rsidTr="00D930D4">
        <w:tc>
          <w:tcPr>
            <w:tcW w:w="3055" w:type="dxa"/>
            <w:hideMark/>
          </w:tcPr>
          <w:p w14:paraId="78C46A68"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PCB (FR-4, tuned)</w:t>
            </w:r>
          </w:p>
        </w:tc>
        <w:tc>
          <w:tcPr>
            <w:tcW w:w="1170" w:type="dxa"/>
            <w:hideMark/>
          </w:tcPr>
          <w:p w14:paraId="22330301"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3</w:t>
            </w:r>
          </w:p>
        </w:tc>
        <w:tc>
          <w:tcPr>
            <w:tcW w:w="1890" w:type="dxa"/>
            <w:hideMark/>
          </w:tcPr>
          <w:p w14:paraId="1A071482"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$45.00</w:t>
            </w:r>
          </w:p>
        </w:tc>
        <w:tc>
          <w:tcPr>
            <w:tcW w:w="2160" w:type="dxa"/>
            <w:hideMark/>
          </w:tcPr>
          <w:p w14:paraId="1CAA7C38"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Iteration expected</w:t>
            </w:r>
          </w:p>
        </w:tc>
      </w:tr>
      <w:tr w:rsidR="005351C6" w:rsidRPr="00FA1911" w14:paraId="7AC0397A" w14:textId="77777777" w:rsidTr="00D930D4">
        <w:tc>
          <w:tcPr>
            <w:tcW w:w="3055" w:type="dxa"/>
            <w:hideMark/>
          </w:tcPr>
          <w:p w14:paraId="7B920850"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PCB Subtotal</w:t>
            </w:r>
          </w:p>
        </w:tc>
        <w:tc>
          <w:tcPr>
            <w:tcW w:w="1170" w:type="dxa"/>
            <w:hideMark/>
          </w:tcPr>
          <w:p w14:paraId="2C55E2DE" w14:textId="77777777" w:rsidR="001A744B" w:rsidRPr="00BE736D" w:rsidRDefault="001A744B" w:rsidP="00776803">
            <w:pPr>
              <w:rPr>
                <w:rFonts w:asciiTheme="majorBidi" w:hAnsiTheme="majorBidi" w:cstheme="majorBidi"/>
                <w:color w:val="000000" w:themeColor="text1"/>
                <w:lang w:val="en-US"/>
              </w:rPr>
            </w:pPr>
          </w:p>
        </w:tc>
        <w:tc>
          <w:tcPr>
            <w:tcW w:w="1890" w:type="dxa"/>
            <w:hideMark/>
          </w:tcPr>
          <w:p w14:paraId="75ED3796"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$95.00</w:t>
            </w:r>
          </w:p>
        </w:tc>
        <w:tc>
          <w:tcPr>
            <w:tcW w:w="2160" w:type="dxa"/>
            <w:hideMark/>
          </w:tcPr>
          <w:p w14:paraId="287A66A3" w14:textId="77777777" w:rsidR="001A744B" w:rsidRPr="00BE736D" w:rsidRDefault="001A744B" w:rsidP="00776803">
            <w:pPr>
              <w:rPr>
                <w:rFonts w:asciiTheme="majorBidi" w:hAnsiTheme="majorBidi" w:cstheme="majorBidi"/>
                <w:color w:val="000000" w:themeColor="text1"/>
                <w:lang w:val="en-US"/>
              </w:rPr>
            </w:pPr>
          </w:p>
        </w:tc>
      </w:tr>
    </w:tbl>
    <w:p w14:paraId="7184658D" w14:textId="77777777" w:rsidR="001A744B" w:rsidRPr="00BE736D" w:rsidRDefault="001A744B" w:rsidP="00776803">
      <w:pPr>
        <w:spacing w:line="240" w:lineRule="auto"/>
        <w:rPr>
          <w:rFonts w:asciiTheme="majorBidi" w:hAnsiTheme="majorBidi" w:cstheme="majorBidi"/>
          <w:color w:val="000000" w:themeColor="text1"/>
        </w:rPr>
      </w:pPr>
    </w:p>
    <w:tbl>
      <w:tblPr>
        <w:tblStyle w:val="TableGrid"/>
        <w:tblW w:w="8275" w:type="dxa"/>
        <w:tblLook w:val="04A0" w:firstRow="1" w:lastRow="0" w:firstColumn="1" w:lastColumn="0" w:noHBand="0" w:noVBand="1"/>
      </w:tblPr>
      <w:tblGrid>
        <w:gridCol w:w="3235"/>
        <w:gridCol w:w="2070"/>
        <w:gridCol w:w="2970"/>
      </w:tblGrid>
      <w:tr w:rsidR="009C482D" w:rsidRPr="00FA1911" w14:paraId="595D93BB" w14:textId="77777777" w:rsidTr="005A60DD">
        <w:tc>
          <w:tcPr>
            <w:tcW w:w="3235" w:type="dxa"/>
            <w:shd w:val="clear" w:color="auto" w:fill="BFBFBF" w:themeFill="background1" w:themeFillShade="BF"/>
            <w:hideMark/>
          </w:tcPr>
          <w:p w14:paraId="08B4A961"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Item</w:t>
            </w:r>
          </w:p>
        </w:tc>
        <w:tc>
          <w:tcPr>
            <w:tcW w:w="2070" w:type="dxa"/>
            <w:shd w:val="clear" w:color="auto" w:fill="BFBFBF" w:themeFill="background1" w:themeFillShade="BF"/>
            <w:hideMark/>
          </w:tcPr>
          <w:p w14:paraId="15D2A923"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Cost (USD)</w:t>
            </w:r>
          </w:p>
        </w:tc>
        <w:tc>
          <w:tcPr>
            <w:tcW w:w="2970" w:type="dxa"/>
            <w:shd w:val="clear" w:color="auto" w:fill="BFBFBF" w:themeFill="background1" w:themeFillShade="BF"/>
            <w:hideMark/>
          </w:tcPr>
          <w:p w14:paraId="4DAF4E59"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Notes</w:t>
            </w:r>
          </w:p>
        </w:tc>
      </w:tr>
      <w:tr w:rsidR="009C482D" w:rsidRPr="00FA1911" w14:paraId="61E89239" w14:textId="77777777" w:rsidTr="00D930D4">
        <w:tc>
          <w:tcPr>
            <w:tcW w:w="3235" w:type="dxa"/>
            <w:hideMark/>
          </w:tcPr>
          <w:p w14:paraId="75F9603F"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900 MHz Antennas</w:t>
            </w:r>
          </w:p>
        </w:tc>
        <w:tc>
          <w:tcPr>
            <w:tcW w:w="2070" w:type="dxa"/>
            <w:hideMark/>
          </w:tcPr>
          <w:p w14:paraId="7AEE3FA1"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$18.00</w:t>
            </w:r>
          </w:p>
        </w:tc>
        <w:tc>
          <w:tcPr>
            <w:tcW w:w="2970" w:type="dxa"/>
            <w:hideMark/>
          </w:tcPr>
          <w:p w14:paraId="210BEF50"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Hub + nodes</w:t>
            </w:r>
          </w:p>
        </w:tc>
      </w:tr>
      <w:tr w:rsidR="009C482D" w:rsidRPr="00FA1911" w14:paraId="55791CAF" w14:textId="77777777" w:rsidTr="00D930D4">
        <w:tc>
          <w:tcPr>
            <w:tcW w:w="3235" w:type="dxa"/>
            <w:hideMark/>
          </w:tcPr>
          <w:p w14:paraId="323E7D75"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cables &amp; adapters</w:t>
            </w:r>
          </w:p>
        </w:tc>
        <w:tc>
          <w:tcPr>
            <w:tcW w:w="2070" w:type="dxa"/>
            <w:hideMark/>
          </w:tcPr>
          <w:p w14:paraId="225FC8C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$12.00</w:t>
            </w:r>
          </w:p>
        </w:tc>
        <w:tc>
          <w:tcPr>
            <w:tcW w:w="2970" w:type="dxa"/>
            <w:hideMark/>
          </w:tcPr>
          <w:p w14:paraId="4FA70509"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SMA interconnect</w:t>
            </w:r>
          </w:p>
        </w:tc>
      </w:tr>
      <w:tr w:rsidR="009C482D" w:rsidRPr="00FA1911" w14:paraId="485BDE96" w14:textId="77777777" w:rsidTr="00D930D4">
        <w:tc>
          <w:tcPr>
            <w:tcW w:w="3235" w:type="dxa"/>
            <w:hideMark/>
          </w:tcPr>
          <w:p w14:paraId="224E4D6D"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Regulators &amp; power modules</w:t>
            </w:r>
          </w:p>
        </w:tc>
        <w:tc>
          <w:tcPr>
            <w:tcW w:w="2070" w:type="dxa"/>
            <w:hideMark/>
          </w:tcPr>
          <w:p w14:paraId="30FD1EFF"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$10.00</w:t>
            </w:r>
          </w:p>
        </w:tc>
        <w:tc>
          <w:tcPr>
            <w:tcW w:w="2970" w:type="dxa"/>
            <w:hideMark/>
          </w:tcPr>
          <w:p w14:paraId="799AF2A7"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3.3 V rails</w:t>
            </w:r>
          </w:p>
        </w:tc>
      </w:tr>
      <w:tr w:rsidR="009C482D" w:rsidRPr="00FA1911" w14:paraId="56ACB800" w14:textId="77777777" w:rsidTr="00D930D4">
        <w:tc>
          <w:tcPr>
            <w:tcW w:w="3235" w:type="dxa"/>
            <w:hideMark/>
          </w:tcPr>
          <w:p w14:paraId="07770C51"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Breadboards, headers, wire</w:t>
            </w:r>
          </w:p>
        </w:tc>
        <w:tc>
          <w:tcPr>
            <w:tcW w:w="2070" w:type="dxa"/>
            <w:hideMark/>
          </w:tcPr>
          <w:p w14:paraId="7D204182"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$10.00</w:t>
            </w:r>
          </w:p>
        </w:tc>
        <w:tc>
          <w:tcPr>
            <w:tcW w:w="2970" w:type="dxa"/>
            <w:hideMark/>
          </w:tcPr>
          <w:p w14:paraId="597E205F"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Prototyping</w:t>
            </w:r>
          </w:p>
        </w:tc>
      </w:tr>
      <w:tr w:rsidR="009C482D" w:rsidRPr="00FA1911" w14:paraId="5AC5E64A" w14:textId="77777777" w:rsidTr="00D930D4">
        <w:tc>
          <w:tcPr>
            <w:tcW w:w="3235" w:type="dxa"/>
            <w:hideMark/>
          </w:tcPr>
          <w:p w14:paraId="3B1BA986"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Debug / replacement buffer</w:t>
            </w:r>
          </w:p>
        </w:tc>
        <w:tc>
          <w:tcPr>
            <w:tcW w:w="2070" w:type="dxa"/>
            <w:hideMark/>
          </w:tcPr>
          <w:p w14:paraId="2F434522"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$25.00</w:t>
            </w:r>
          </w:p>
        </w:tc>
        <w:tc>
          <w:tcPr>
            <w:tcW w:w="2970" w:type="dxa"/>
            <w:hideMark/>
          </w:tcPr>
          <w:p w14:paraId="42BFFFD2"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Component failures</w:t>
            </w:r>
          </w:p>
        </w:tc>
      </w:tr>
      <w:tr w:rsidR="009C482D" w:rsidRPr="00FA1911" w14:paraId="0DCE0287" w14:textId="77777777" w:rsidTr="00D930D4">
        <w:tc>
          <w:tcPr>
            <w:tcW w:w="3235" w:type="dxa"/>
            <w:hideMark/>
          </w:tcPr>
          <w:p w14:paraId="75209E44"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Misc Subtotal</w:t>
            </w:r>
          </w:p>
        </w:tc>
        <w:tc>
          <w:tcPr>
            <w:tcW w:w="2070" w:type="dxa"/>
            <w:hideMark/>
          </w:tcPr>
          <w:p w14:paraId="7F647A6E"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$75.00</w:t>
            </w:r>
          </w:p>
        </w:tc>
        <w:tc>
          <w:tcPr>
            <w:tcW w:w="2970" w:type="dxa"/>
            <w:hideMark/>
          </w:tcPr>
          <w:p w14:paraId="4CB9C52C" w14:textId="77777777" w:rsidR="001A744B" w:rsidRPr="00BE736D" w:rsidRDefault="001A744B" w:rsidP="00776803">
            <w:pPr>
              <w:rPr>
                <w:rFonts w:asciiTheme="majorBidi" w:hAnsiTheme="majorBidi" w:cstheme="majorBidi"/>
                <w:color w:val="000000" w:themeColor="text1"/>
                <w:lang w:val="en-US"/>
              </w:rPr>
            </w:pPr>
          </w:p>
        </w:tc>
      </w:tr>
    </w:tbl>
    <w:p w14:paraId="226865FC" w14:textId="77777777" w:rsidR="001A744B" w:rsidRPr="00BE736D" w:rsidRDefault="001A744B" w:rsidP="00776803">
      <w:pPr>
        <w:spacing w:line="240" w:lineRule="auto"/>
        <w:rPr>
          <w:rFonts w:asciiTheme="majorBidi" w:hAnsiTheme="majorBidi" w:cstheme="majorBidi"/>
          <w:color w:val="000000" w:themeColor="text1"/>
        </w:rPr>
      </w:pPr>
    </w:p>
    <w:tbl>
      <w:tblPr>
        <w:tblStyle w:val="TableGrid"/>
        <w:tblW w:w="8275" w:type="dxa"/>
        <w:tblLook w:val="04A0" w:firstRow="1" w:lastRow="0" w:firstColumn="1" w:lastColumn="0" w:noHBand="0" w:noVBand="1"/>
      </w:tblPr>
      <w:tblGrid>
        <w:gridCol w:w="5395"/>
        <w:gridCol w:w="2880"/>
      </w:tblGrid>
      <w:tr w:rsidR="000B184B" w:rsidRPr="00FA1911" w14:paraId="40963466" w14:textId="77777777" w:rsidTr="005A60DD">
        <w:tc>
          <w:tcPr>
            <w:tcW w:w="5395" w:type="dxa"/>
            <w:shd w:val="clear" w:color="auto" w:fill="BFBFBF" w:themeFill="background1" w:themeFillShade="BF"/>
            <w:hideMark/>
          </w:tcPr>
          <w:p w14:paraId="62E81E6F"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Category</w:t>
            </w:r>
          </w:p>
        </w:tc>
        <w:tc>
          <w:tcPr>
            <w:tcW w:w="2880" w:type="dxa"/>
            <w:shd w:val="clear" w:color="auto" w:fill="BFBFBF" w:themeFill="background1" w:themeFillShade="BF"/>
            <w:hideMark/>
          </w:tcPr>
          <w:p w14:paraId="7DE4762A" w14:textId="77777777" w:rsidR="001A744B" w:rsidRPr="00BE736D" w:rsidRDefault="001A744B" w:rsidP="00776803">
            <w:pPr>
              <w:rPr>
                <w:rFonts w:asciiTheme="majorBidi" w:hAnsiTheme="majorBidi" w:cstheme="majorBidi"/>
                <w:b/>
                <w:bCs/>
                <w:color w:val="000000" w:themeColor="text1"/>
                <w:lang w:val="en-US"/>
              </w:rPr>
            </w:pPr>
            <w:r w:rsidRPr="00BE736D">
              <w:rPr>
                <w:rFonts w:asciiTheme="majorBidi" w:hAnsiTheme="majorBidi" w:cstheme="majorBidi"/>
                <w:b/>
                <w:bCs/>
                <w:color w:val="000000" w:themeColor="text1"/>
                <w:lang w:val="en-US"/>
              </w:rPr>
              <w:t>Cost (USD)</w:t>
            </w:r>
          </w:p>
        </w:tc>
      </w:tr>
      <w:tr w:rsidR="000B184B" w:rsidRPr="00FA1911" w14:paraId="6D8E6266" w14:textId="77777777" w:rsidTr="00D930D4">
        <w:tc>
          <w:tcPr>
            <w:tcW w:w="5395" w:type="dxa"/>
            <w:hideMark/>
          </w:tcPr>
          <w:p w14:paraId="5D6512BB"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Evaluation Boards</w:t>
            </w:r>
          </w:p>
        </w:tc>
        <w:tc>
          <w:tcPr>
            <w:tcW w:w="2880" w:type="dxa"/>
            <w:hideMark/>
          </w:tcPr>
          <w:p w14:paraId="098C7C6F"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$165.50</w:t>
            </w:r>
          </w:p>
        </w:tc>
      </w:tr>
      <w:tr w:rsidR="000B184B" w:rsidRPr="00FA1911" w14:paraId="08BC8DF9" w14:textId="77777777" w:rsidTr="00D930D4">
        <w:tc>
          <w:tcPr>
            <w:tcW w:w="5395" w:type="dxa"/>
            <w:hideMark/>
          </w:tcPr>
          <w:p w14:paraId="0A61C61D"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Bare Components</w:t>
            </w:r>
          </w:p>
        </w:tc>
        <w:tc>
          <w:tcPr>
            <w:tcW w:w="2880" w:type="dxa"/>
            <w:hideMark/>
          </w:tcPr>
          <w:p w14:paraId="63F9FF1B"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$104.50</w:t>
            </w:r>
          </w:p>
        </w:tc>
      </w:tr>
      <w:tr w:rsidR="000B184B" w:rsidRPr="00FA1911" w14:paraId="1F99D53E" w14:textId="77777777" w:rsidTr="00D930D4">
        <w:tc>
          <w:tcPr>
            <w:tcW w:w="5395" w:type="dxa"/>
            <w:hideMark/>
          </w:tcPr>
          <w:p w14:paraId="449F30CB"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PCB Fabrication</w:t>
            </w:r>
          </w:p>
        </w:tc>
        <w:tc>
          <w:tcPr>
            <w:tcW w:w="2880" w:type="dxa"/>
            <w:hideMark/>
          </w:tcPr>
          <w:p w14:paraId="2A1FC373"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$95.00</w:t>
            </w:r>
          </w:p>
        </w:tc>
      </w:tr>
      <w:tr w:rsidR="000B184B" w:rsidRPr="00FA1911" w14:paraId="1E428B80" w14:textId="77777777" w:rsidTr="00D930D4">
        <w:tc>
          <w:tcPr>
            <w:tcW w:w="5395" w:type="dxa"/>
            <w:hideMark/>
          </w:tcPr>
          <w:p w14:paraId="6B96636B"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Miscellaneous</w:t>
            </w:r>
          </w:p>
        </w:tc>
        <w:tc>
          <w:tcPr>
            <w:tcW w:w="2880" w:type="dxa"/>
            <w:hideMark/>
          </w:tcPr>
          <w:p w14:paraId="0370ED0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$75.00</w:t>
            </w:r>
          </w:p>
        </w:tc>
      </w:tr>
      <w:tr w:rsidR="000B184B" w:rsidRPr="00FA1911" w14:paraId="2A33A3C4" w14:textId="77777777" w:rsidTr="00D930D4">
        <w:tc>
          <w:tcPr>
            <w:tcW w:w="5395" w:type="dxa"/>
            <w:hideMark/>
          </w:tcPr>
          <w:p w14:paraId="79EE726E"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Total Estimated Budget</w:t>
            </w:r>
          </w:p>
        </w:tc>
        <w:tc>
          <w:tcPr>
            <w:tcW w:w="2880" w:type="dxa"/>
            <w:hideMark/>
          </w:tcPr>
          <w:p w14:paraId="4BA8EA5C" w14:textId="77777777" w:rsidR="001A744B" w:rsidRPr="00BE736D" w:rsidRDefault="001A744B" w:rsidP="00776803">
            <w:pPr>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$440.00</w:t>
            </w:r>
          </w:p>
        </w:tc>
      </w:tr>
    </w:tbl>
    <w:p w14:paraId="2CF6BCBE" w14:textId="77777777" w:rsidR="001A744B" w:rsidRPr="00BE736D" w:rsidRDefault="001A744B" w:rsidP="00776803">
      <w:pPr>
        <w:spacing w:line="240" w:lineRule="auto"/>
        <w:rPr>
          <w:rFonts w:asciiTheme="majorBidi" w:hAnsiTheme="majorBidi" w:cstheme="majorBidi"/>
          <w:color w:val="000000" w:themeColor="text1"/>
        </w:rPr>
      </w:pPr>
    </w:p>
    <w:p w14:paraId="1EC1CB6A" w14:textId="77777777" w:rsidR="00D930D4" w:rsidRPr="00BE736D" w:rsidRDefault="00D930D4" w:rsidP="00931D3B">
      <w:pPr>
        <w:spacing w:line="240" w:lineRule="auto"/>
        <w:rPr>
          <w:ins w:id="158" w:author="Nicholas Newman" w:date="2026-02-04T19:22:00Z" w16du:dateUtc="2026-02-05T00:22:00Z"/>
          <w:rFonts w:asciiTheme="majorBidi" w:hAnsiTheme="majorBidi" w:cstheme="majorBidi"/>
          <w:color w:val="000000" w:themeColor="text1"/>
          <w:sz w:val="40"/>
          <w:szCs w:val="40"/>
        </w:rPr>
      </w:pPr>
      <w:ins w:id="159" w:author="Nicholas Newman" w:date="2026-02-04T19:22:00Z" w16du:dateUtc="2026-02-05T00:22:00Z">
        <w:r w:rsidRPr="00BE736D">
          <w:rPr>
            <w:rFonts w:asciiTheme="majorBidi" w:hAnsiTheme="majorBidi" w:cstheme="majorBidi"/>
            <w:color w:val="000000" w:themeColor="text1"/>
          </w:rPr>
          <w:br w:type="page"/>
        </w:r>
      </w:ins>
    </w:p>
    <w:p w14:paraId="50924CCA" w14:textId="4A043714" w:rsidR="00A67FE4" w:rsidRPr="00BE736D" w:rsidRDefault="0037656C" w:rsidP="00776803">
      <w:pPr>
        <w:pStyle w:val="Heading1"/>
        <w:spacing w:line="240" w:lineRule="auto"/>
        <w:rPr>
          <w:ins w:id="160" w:author="Nicholas Newman" w:date="2026-02-04T19:25:00Z" w16du:dateUtc="2026-02-05T00:25:00Z"/>
          <w:rFonts w:asciiTheme="majorBidi" w:hAnsiTheme="majorBidi" w:cstheme="majorBidi"/>
          <w:color w:val="000000" w:themeColor="text1"/>
        </w:rPr>
      </w:pPr>
      <w:bookmarkStart w:id="161" w:name="_Toc222308020"/>
      <w:r w:rsidRPr="00BE736D">
        <w:rPr>
          <w:rFonts w:asciiTheme="majorBidi" w:hAnsiTheme="majorBidi" w:cstheme="majorBidi"/>
          <w:color w:val="000000" w:themeColor="text1"/>
        </w:rPr>
        <w:t>10.2</w:t>
      </w:r>
      <w:r w:rsidR="08532C3B" w:rsidRPr="00BE736D">
        <w:rPr>
          <w:rFonts w:asciiTheme="majorBidi" w:hAnsiTheme="majorBidi" w:cstheme="majorBidi"/>
          <w:color w:val="000000" w:themeColor="text1"/>
        </w:rPr>
        <w:t xml:space="preserve"> Project milestones</w:t>
      </w:r>
      <w:bookmarkEnd w:id="161"/>
    </w:p>
    <w:p w14:paraId="0ACC7EB7" w14:textId="77777777" w:rsidR="00CC73B4" w:rsidRPr="00BE736D" w:rsidRDefault="00CC73B4">
      <w:pPr>
        <w:spacing w:line="240" w:lineRule="auto"/>
        <w:rPr>
          <w:color w:val="000000" w:themeColor="text1"/>
          <w:rPrChange w:id="162" w:author="Nicholas Newman" w:date="2026-02-04T19:25:00Z" w16du:dateUtc="2026-02-05T00:25:00Z">
            <w:rPr>
              <w:rFonts w:asciiTheme="majorBidi" w:hAnsiTheme="majorBidi" w:cstheme="majorBidi"/>
              <w:color w:val="365F91"/>
            </w:rPr>
          </w:rPrChange>
        </w:rPr>
        <w:pPrChange w:id="163" w:author="Nicholas Newman" w:date="2026-02-04T19:25:00Z" w16du:dateUtc="2026-02-05T00:25:00Z">
          <w:pPr>
            <w:pStyle w:val="Heading1"/>
            <w:spacing w:line="240" w:lineRule="auto"/>
          </w:pPr>
        </w:pPrChange>
      </w:pPr>
    </w:p>
    <w:tbl>
      <w:tblPr>
        <w:tblW w:w="0" w:type="auto"/>
        <w:tblCellMar>
          <w:top w:w="15" w:type="dxa"/>
          <w:left w:w="15" w:type="dxa"/>
          <w:bottom w:w="15" w:type="dxa"/>
          <w:right w:w="15" w:type="dxa"/>
        </w:tblCellMar>
        <w:tblLook w:val="04A0" w:firstRow="1" w:lastRow="0" w:firstColumn="1" w:lastColumn="0" w:noHBand="0" w:noVBand="1"/>
      </w:tblPr>
      <w:tblGrid>
        <w:gridCol w:w="2033"/>
        <w:gridCol w:w="2879"/>
        <w:gridCol w:w="1851"/>
        <w:gridCol w:w="849"/>
        <w:gridCol w:w="1012"/>
      </w:tblGrid>
      <w:tr w:rsidR="00C97097" w:rsidRPr="00FA1911" w14:paraId="43CE84DD" w14:textId="77777777" w:rsidTr="005A60DD">
        <w:trPr>
          <w:trHeight w:val="720"/>
        </w:trPr>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1798B8C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Task</w:t>
            </w:r>
          </w:p>
        </w:tc>
        <w:tc>
          <w:tcPr>
            <w:tcW w:w="287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58F46FA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Description</w:t>
            </w:r>
          </w:p>
        </w:tc>
        <w:tc>
          <w:tcPr>
            <w:tcW w:w="185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346BFB3D"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Responsible</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2D92150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Start Date</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583D540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End Date</w:t>
            </w:r>
          </w:p>
        </w:tc>
      </w:tr>
      <w:tr w:rsidR="00C97097" w:rsidRPr="00FA1911" w14:paraId="7A6185C5"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BDBB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System Block Diagram</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8D59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Partition digital, analog, and RF subsystems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7FBF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B93BF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3E76D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31</w:t>
            </w:r>
          </w:p>
        </w:tc>
      </w:tr>
      <w:tr w:rsidR="00C97097" w:rsidRPr="00FA1911" w14:paraId="73D75361"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5BFD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Interface Definition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D7CE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Define Digital–Analog–RF electrical interfaces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9CEBE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 CPEs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1E14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FCC9D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4</w:t>
            </w:r>
          </w:p>
        </w:tc>
      </w:tr>
      <w:tr w:rsidR="00C97097" w:rsidRPr="00FA1911" w14:paraId="78BCD2BE"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A6A52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Communication Protocol</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9A44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Packet structure, addressing, timing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F0D1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6A73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8C93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4</w:t>
            </w:r>
          </w:p>
        </w:tc>
      </w:tr>
      <w:tr w:rsidR="00C97097" w:rsidRPr="00FA1911" w14:paraId="09CC2AE8"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DBBF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Link Budget</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50867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Power levels, bandwidth, FCC limits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247D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AABB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A820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3</w:t>
            </w:r>
          </w:p>
        </w:tc>
      </w:tr>
      <w:tr w:rsidR="00C97097" w:rsidRPr="00FA1911" w14:paraId="43CD57A0"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6B54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Hub MCU Bring-Up</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B4A0E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ESP32-S3 boot, SPI, touchscreen</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8DCEE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75FF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95DB9"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6</w:t>
            </w:r>
          </w:p>
        </w:tc>
      </w:tr>
      <w:tr w:rsidR="00C97097" w:rsidRPr="00FA1911" w14:paraId="2A1E7C4E"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771A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Node MCU Bring-Up</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C046B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ESP32-C3 GPIO timing tests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6EBD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3A5B9"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A990A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6</w:t>
            </w:r>
          </w:p>
        </w:tc>
      </w:tr>
      <w:tr w:rsidR="00C97097" w:rsidRPr="00FA1911" w14:paraId="21E13179"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393ED"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DDS Evaluation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ED1E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AD9850 SPI control and output testing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E7467D"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7EC6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84C75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9</w:t>
            </w:r>
          </w:p>
        </w:tc>
      </w:tr>
      <w:tr w:rsidR="00C97097" w:rsidRPr="00FA1911" w14:paraId="7A30B539"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39E2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System Block Diagram</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62C9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Partition digital, analog, and RF subsystems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192CD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91BD9"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E507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31</w:t>
            </w:r>
          </w:p>
        </w:tc>
      </w:tr>
      <w:tr w:rsidR="00C97097" w:rsidRPr="00FA1911" w14:paraId="48334AA4"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A5321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Interface Definition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E5F0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Define Digital–Analog–RF electrical interfaces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FCFB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 CPEs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A00F8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80471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4</w:t>
            </w:r>
          </w:p>
        </w:tc>
      </w:tr>
      <w:tr w:rsidR="00C97097" w:rsidRPr="00FA1911" w14:paraId="68BF16A9"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C34BE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Communication Protocol</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3739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Packet structure, addressing, timing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7761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A8709"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B119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4</w:t>
            </w:r>
          </w:p>
        </w:tc>
      </w:tr>
      <w:tr w:rsidR="00C97097" w:rsidRPr="00FA1911" w14:paraId="5137AD61"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549C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Link Budget</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D39B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Power levels, bandwidth, FCC limits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1B8E5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1C68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98FD3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3</w:t>
            </w:r>
          </w:p>
        </w:tc>
      </w:tr>
      <w:tr w:rsidR="00C97097" w:rsidRPr="00FA1911" w14:paraId="3DE9CA5C"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3401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Hub MCU Bring-Up</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FD5F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ESP32-S3 boot, SPI, touchscreen</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FD2AD"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1F30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94B4D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6</w:t>
            </w:r>
          </w:p>
        </w:tc>
      </w:tr>
      <w:tr w:rsidR="00C97097" w:rsidRPr="00FA1911" w14:paraId="56A84B2C"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4FEB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Node MCU Bring-Up</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D984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ESP32-C3 GPIO timing tests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728F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C6C4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Jan 29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25E4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6</w:t>
            </w:r>
          </w:p>
        </w:tc>
      </w:tr>
      <w:tr w:rsidR="00C97097" w:rsidRPr="00FA1911" w14:paraId="7B8DFC6E" w14:textId="77777777" w:rsidTr="005C459F">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AE5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DDS Evaluation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5849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AD9850 SPI control and output testing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C832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0310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5CCC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9</w:t>
            </w:r>
          </w:p>
        </w:tc>
      </w:tr>
      <w:tr w:rsidR="00C97097" w:rsidRPr="00FA1911" w14:paraId="066571D9"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1929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Hub Firmware Core</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31C08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Task scheduling, SPI, RF control</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52B0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FA54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4351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24</w:t>
            </w:r>
          </w:p>
        </w:tc>
      </w:tr>
      <w:tr w:rsidR="00C97097" w:rsidRPr="00FA1911" w14:paraId="0A8609DD"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D583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Node Firmware Core</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D18C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TX/RX finite state machine</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C878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7010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061D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24</w:t>
            </w:r>
          </w:p>
        </w:tc>
      </w:tr>
      <w:tr w:rsidR="00C97097" w:rsidRPr="00FA1911" w14:paraId="66135AEE"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522D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Encoding Logic</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5D3B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Manchester / baseband encoding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6FB6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6760D"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BCB4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2</w:t>
            </w:r>
          </w:p>
        </w:tc>
      </w:tr>
      <w:tr w:rsidR="00C97097" w:rsidRPr="00FA1911" w14:paraId="21C0A240"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94565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Reliability Layer</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2424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ACKs, retries, timeouts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6118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8B89E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5B07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9</w:t>
            </w:r>
          </w:p>
        </w:tc>
      </w:tr>
      <w:tr w:rsidR="00C97097" w:rsidRPr="00FA1911" w14:paraId="2E828759"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1D27D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GUI Framework</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F7FC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Touchscreen UI development</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7145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36BB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89760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9</w:t>
            </w:r>
          </w:p>
        </w:tc>
      </w:tr>
      <w:tr w:rsidR="00C97097" w:rsidRPr="00FA1911" w14:paraId="226EBB7F"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8F24C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 </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25F5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 </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FD11D"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616F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C860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 </w:t>
            </w:r>
          </w:p>
        </w:tc>
      </w:tr>
      <w:tr w:rsidR="00C97097" w:rsidRPr="00FA1911" w14:paraId="3E5EDE31"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AAB8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Baseband Filter Design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442D0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RC / active filter simulation</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7FE8C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1179C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79813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23</w:t>
            </w:r>
          </w:p>
        </w:tc>
      </w:tr>
      <w:tr w:rsidR="00C97097" w:rsidRPr="00FA1911" w14:paraId="40A5C1FA"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ED50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Signal Scaling &amp; Biasing</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EE4C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Level shifting and buffering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B767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DC9AB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E5C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2</w:t>
            </w:r>
          </w:p>
        </w:tc>
      </w:tr>
      <w:tr w:rsidR="00C97097" w:rsidRPr="00FA1911" w14:paraId="2723B8E0"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F7BB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RX Signal Conditioning</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0B25C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Comparator and recovery circuitry</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42F0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7C4E0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C9FE0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9</w:t>
            </w:r>
          </w:p>
        </w:tc>
      </w:tr>
      <w:tr w:rsidR="00C97097" w:rsidRPr="00FA1911" w14:paraId="4303E53C"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82AF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Analog Schematic</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4108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Complete baseband schematic</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BE97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901F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DBC0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16</w:t>
            </w:r>
          </w:p>
        </w:tc>
      </w:tr>
      <w:tr w:rsidR="00C97097" w:rsidRPr="00FA1911" w14:paraId="37784481"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E169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Bench Validation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4CED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Breadboard testing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F9B8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E048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F6B6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16</w:t>
            </w:r>
          </w:p>
        </w:tc>
      </w:tr>
      <w:tr w:rsidR="00C97097" w:rsidRPr="00FA1911" w14:paraId="7849BDE1"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D80D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IF FM/FSK Stage</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542FC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AD9850 modulation testing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BA2C0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6F11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CBBB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2</w:t>
            </w:r>
          </w:p>
        </w:tc>
      </w:tr>
      <w:tr w:rsidR="00C97097" w:rsidRPr="00FA1911" w14:paraId="31D18153"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66AA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LO Generation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77E7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ADF4351 configuration</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C3CC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B38C8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Feb 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418A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9</w:t>
            </w:r>
          </w:p>
        </w:tc>
      </w:tr>
      <w:tr w:rsidR="00C97097" w:rsidRPr="00FA1911" w14:paraId="10D2CD70"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B26C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Mixer Design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B105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Passive diode ring mixer</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E72A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7DF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CCFF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16</w:t>
            </w:r>
          </w:p>
        </w:tc>
      </w:tr>
      <w:tr w:rsidR="00C97097" w:rsidRPr="00FA1911" w14:paraId="3790B88B"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FF69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RX Protection Switch</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3BB7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Diode-based RX switch</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BE8C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DE04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B1D04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16</w:t>
            </w:r>
          </w:p>
        </w:tc>
      </w:tr>
      <w:tr w:rsidR="00C97097" w:rsidRPr="00FA1911" w14:paraId="7D061D61"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48A8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Front-End Planning</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35BA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PA, LNA, filtering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0AE4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A96A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B19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16</w:t>
            </w:r>
          </w:p>
        </w:tc>
      </w:tr>
      <w:tr w:rsidR="00C97097" w:rsidRPr="00FA1911" w14:paraId="72111506"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F7449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Digital → Analog Integration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E701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MCU to baseband interface</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FED3D"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D1BC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0246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23</w:t>
            </w:r>
          </w:p>
        </w:tc>
      </w:tr>
      <w:tr w:rsidR="00C97097" w:rsidRPr="00FA1911" w14:paraId="09B2DD89"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07B5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Analog → RF Integration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7C13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IF injection and matching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6D5A2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28D3A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4C71B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30</w:t>
            </w:r>
          </w:p>
        </w:tc>
      </w:tr>
      <w:tr w:rsidR="00C97097" w:rsidRPr="00FA1911" w14:paraId="2836D873"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E98DC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TX Chain Validation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0462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Digital to RF output</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BF6D7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6D29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5976F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Apr 2</w:t>
            </w:r>
          </w:p>
        </w:tc>
      </w:tr>
      <w:tr w:rsidR="00C97097" w:rsidRPr="00FA1911" w14:paraId="7E80C4BF"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A760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RX Chain Validation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E40C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to digital recovery</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79186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A8BFD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37D7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Apr 2</w:t>
            </w:r>
          </w:p>
        </w:tc>
      </w:tr>
      <w:tr w:rsidR="00C97097" w:rsidRPr="00FA1911" w14:paraId="2E7604FD"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8CC0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Multi-Node Testing</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7C6BD"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Control of ≥2 nodes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E02239"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8D84D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30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E761D"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Apr 6</w:t>
            </w:r>
          </w:p>
        </w:tc>
      </w:tr>
      <w:tr w:rsidR="00C97097" w:rsidRPr="00FA1911" w14:paraId="2F6F0853" w14:textId="77777777" w:rsidTr="005A60DD">
        <w:trPr>
          <w:trHeight w:val="555"/>
        </w:trPr>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00AA183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Section</w:t>
            </w:r>
          </w:p>
        </w:tc>
        <w:tc>
          <w:tcPr>
            <w:tcW w:w="287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186F68D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Responsible</w:t>
            </w:r>
          </w:p>
        </w:tc>
        <w:tc>
          <w:tcPr>
            <w:tcW w:w="185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0516EEA9"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Start Date</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5BCE787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End Date</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1AF1204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Page Target</w:t>
            </w:r>
          </w:p>
        </w:tc>
      </w:tr>
      <w:tr w:rsidR="00C97097" w:rsidRPr="00FA1911" w14:paraId="0005916D"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9F202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Digital Firmware</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A18DB9"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6E15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F154D"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Apr 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1173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~30</w:t>
            </w:r>
          </w:p>
        </w:tc>
      </w:tr>
      <w:tr w:rsidR="00C97097" w:rsidRPr="00FA1911" w14:paraId="2F243358"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8A549"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Analog Baseband Design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9E58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7EF39"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11C7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Apr 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F163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~30</w:t>
            </w:r>
          </w:p>
        </w:tc>
      </w:tr>
      <w:tr w:rsidR="00C97097" w:rsidRPr="00FA1911" w14:paraId="341D869C"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2780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System Design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2B1A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77289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5D148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Apr 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E9598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~30</w:t>
            </w:r>
          </w:p>
        </w:tc>
      </w:tr>
      <w:tr w:rsidR="00C97097" w:rsidRPr="00FA1911" w14:paraId="725B9A74"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1E95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GUI &amp; Integration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159D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05F9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Mar 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0704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Apr 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F819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~30</w:t>
            </w:r>
          </w:p>
        </w:tc>
      </w:tr>
      <w:tr w:rsidR="00C97097" w:rsidRPr="00FA1911" w14:paraId="6E1F5F6E"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1464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Editing &amp; Review</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311E0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59DA6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Apr 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C251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Apr 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7B96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w:t>
            </w:r>
          </w:p>
        </w:tc>
      </w:tr>
      <w:tr w:rsidR="00C97097" w:rsidRPr="00FA1911" w14:paraId="1ED75C2B" w14:textId="77777777" w:rsidTr="005A60DD">
        <w:trPr>
          <w:trHeight w:val="555"/>
        </w:trPr>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449CEAB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PCB</w:t>
            </w:r>
          </w:p>
        </w:tc>
        <w:tc>
          <w:tcPr>
            <w:tcW w:w="287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52E5036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Task</w:t>
            </w:r>
          </w:p>
        </w:tc>
        <w:tc>
          <w:tcPr>
            <w:tcW w:w="185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36BFBA7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Responsible</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746053D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Start Date</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2E7D7AA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End Date</w:t>
            </w:r>
          </w:p>
        </w:tc>
      </w:tr>
      <w:tr w:rsidR="00C97097" w:rsidRPr="00FA1911" w14:paraId="2E7ECCB1"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7AEF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Digital PCB</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12A2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Hub and node schematics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BAF8E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 CPE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A99F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May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227F6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May 10</w:t>
            </w:r>
          </w:p>
        </w:tc>
      </w:tr>
      <w:tr w:rsidR="00C97097" w:rsidRPr="00FA1911" w14:paraId="09BD417B"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6B3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Analog PCB</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09FF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Baseband layout</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61DD9"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F3FA7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May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D02B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May 10</w:t>
            </w:r>
          </w:p>
        </w:tc>
      </w:tr>
      <w:tr w:rsidR="00C97097" w:rsidRPr="00FA1911" w14:paraId="611050BD"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5C4D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PCB</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CFB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layout and grounding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7758C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4CEE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May 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1AE1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May 20</w:t>
            </w:r>
          </w:p>
        </w:tc>
      </w:tr>
      <w:tr w:rsidR="00C97097" w:rsidRPr="00FA1911" w14:paraId="3AB2F956"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65F3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Design Review</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EB04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ERC/DRC checks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E10C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577F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May 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8B70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May 23</w:t>
            </w:r>
          </w:p>
        </w:tc>
      </w:tr>
      <w:tr w:rsidR="00C97097" w:rsidRPr="00FA1911" w14:paraId="11F6B443"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437FF"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Fabrication Order</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5371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FR-4 board order</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F0DC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13DE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May 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084E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May 31</w:t>
            </w:r>
          </w:p>
        </w:tc>
      </w:tr>
      <w:tr w:rsidR="00C97097" w:rsidRPr="00FA1911" w14:paraId="16D1F401" w14:textId="77777777" w:rsidTr="005A60DD">
        <w:trPr>
          <w:trHeight w:val="555"/>
        </w:trPr>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406E1FD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Task</w:t>
            </w:r>
          </w:p>
        </w:tc>
        <w:tc>
          <w:tcPr>
            <w:tcW w:w="287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5BC963F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Description</w:t>
            </w:r>
          </w:p>
        </w:tc>
        <w:tc>
          <w:tcPr>
            <w:tcW w:w="185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580CA5D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Responsible</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7842076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Start Date</w:t>
            </w:r>
          </w:p>
        </w:tc>
        <w:tc>
          <w:tcPr>
            <w:tcW w:w="0" w:type="auto"/>
            <w:tcBorders>
              <w:top w:val="single" w:sz="6" w:space="0" w:color="000000"/>
              <w:left w:val="single" w:sz="6" w:space="0" w:color="000000"/>
              <w:bottom w:val="single" w:sz="6" w:space="0" w:color="000000"/>
              <w:right w:val="single" w:sz="6" w:space="0" w:color="000000"/>
            </w:tcBorders>
            <w:shd w:val="clear" w:color="auto" w:fill="BFBFBF" w:themeFill="background1" w:themeFillShade="BF"/>
            <w:tcMar>
              <w:top w:w="0" w:type="dxa"/>
              <w:left w:w="100" w:type="dxa"/>
              <w:bottom w:w="0" w:type="dxa"/>
              <w:right w:w="100" w:type="dxa"/>
            </w:tcMar>
            <w:hideMark/>
          </w:tcPr>
          <w:p w14:paraId="182321B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b/>
                <w:bCs/>
                <w:color w:val="000000" w:themeColor="text1"/>
                <w:lang w:val="en-US"/>
              </w:rPr>
              <w:t>End Date</w:t>
            </w:r>
          </w:p>
        </w:tc>
      </w:tr>
      <w:tr w:rsidR="00C97097" w:rsidRPr="00FA1911" w14:paraId="6FB40755"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A818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Power Validation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974C7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Verify all rails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5C5A5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0202B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Jun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FC56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Jun 5</w:t>
            </w:r>
          </w:p>
        </w:tc>
      </w:tr>
      <w:tr w:rsidR="00C97097" w:rsidRPr="00FA1911" w14:paraId="1F8FDD44" w14:textId="77777777" w:rsidTr="005C459F">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A33B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Firmware Programming</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E428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Flash hub and nodes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C03F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CPEs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13EC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Jun 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C116A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Jun 7</w:t>
            </w:r>
          </w:p>
        </w:tc>
      </w:tr>
      <w:tr w:rsidR="00C97097" w:rsidRPr="00FA1911" w14:paraId="35FEC04C"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83B30"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Analog Debug</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39733"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Signal integrity testing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C559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D834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Jun 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D26F2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Jun 15</w:t>
            </w:r>
          </w:p>
        </w:tc>
      </w:tr>
      <w:tr w:rsidR="00C97097" w:rsidRPr="00FA1911" w14:paraId="7681D7CD"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405F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RF Debug</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6A7B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Spectrum and power testing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C9AB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7BDF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Jun 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2F66A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Jun 25</w:t>
            </w:r>
          </w:p>
        </w:tc>
      </w:tr>
      <w:tr w:rsidR="00C97097" w:rsidRPr="00FA1911" w14:paraId="2E3A6B88"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0CA1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Full System Debug</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5762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End-to-end testing</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266A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8B5C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Jun 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2C4F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Jun 30</w:t>
            </w:r>
          </w:p>
        </w:tc>
      </w:tr>
      <w:tr w:rsidR="00C97097" w:rsidRPr="00FA1911" w14:paraId="579C206C"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98E8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Final Assembly</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DA50A"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 PCBs connected</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13BD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24ED8"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Jul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7B23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Jul 5</w:t>
            </w:r>
          </w:p>
        </w:tc>
      </w:tr>
      <w:tr w:rsidR="00C97097" w:rsidRPr="00FA1911" w14:paraId="4D840BF5"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94BD9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Validation Testing</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3AAC24"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Range and latency</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EAA9D5"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23887"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Jul 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F7F52"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Jul 9</w:t>
            </w:r>
          </w:p>
        </w:tc>
      </w:tr>
      <w:tr w:rsidR="00C97097" w:rsidRPr="00FA1911" w14:paraId="366EBC7D" w14:textId="77777777" w:rsidTr="005C459F">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BA56C"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Demo Preparation</w:t>
            </w:r>
          </w:p>
        </w:tc>
        <w:tc>
          <w:tcPr>
            <w:tcW w:w="28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6095B"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Final demo readiness</w:t>
            </w:r>
          </w:p>
        </w:tc>
        <w:tc>
          <w:tcPr>
            <w:tcW w:w="18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1E231"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All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7F4E7E"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Jul 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2DF56" w14:textId="77777777" w:rsidR="00A67FE4" w:rsidRPr="00BE736D" w:rsidRDefault="00A67FE4" w:rsidP="00776803">
            <w:pPr>
              <w:spacing w:line="240" w:lineRule="auto"/>
              <w:rPr>
                <w:rFonts w:asciiTheme="majorBidi" w:hAnsiTheme="majorBidi" w:cstheme="majorBidi"/>
                <w:color w:val="000000" w:themeColor="text1"/>
                <w:lang w:val="en-US"/>
              </w:rPr>
            </w:pPr>
            <w:r w:rsidRPr="00BE736D">
              <w:rPr>
                <w:rFonts w:asciiTheme="majorBidi" w:hAnsiTheme="majorBidi" w:cstheme="majorBidi"/>
                <w:color w:val="000000" w:themeColor="text1"/>
                <w:lang w:val="en-US"/>
              </w:rPr>
              <w:t>Jul 11</w:t>
            </w:r>
          </w:p>
        </w:tc>
      </w:tr>
    </w:tbl>
    <w:p w14:paraId="777544B8" w14:textId="77777777" w:rsidR="00762735" w:rsidRPr="00BE736D" w:rsidRDefault="00762735" w:rsidP="00776803">
      <w:pPr>
        <w:pStyle w:val="Heading1"/>
        <w:spacing w:line="240" w:lineRule="auto"/>
        <w:rPr>
          <w:ins w:id="164" w:author="Nicholas Newman" w:date="2026-02-04T19:26:00Z" w16du:dateUtc="2026-02-05T00:26:00Z"/>
          <w:rFonts w:asciiTheme="majorBidi" w:hAnsiTheme="majorBidi" w:cstheme="majorBidi"/>
          <w:color w:val="000000" w:themeColor="text1"/>
        </w:rPr>
      </w:pPr>
    </w:p>
    <w:p w14:paraId="183DB09C" w14:textId="77777777" w:rsidR="00762735" w:rsidRPr="00BE736D" w:rsidRDefault="00762735" w:rsidP="00931D3B">
      <w:pPr>
        <w:spacing w:line="240" w:lineRule="auto"/>
        <w:rPr>
          <w:ins w:id="165" w:author="Nicholas Newman" w:date="2026-02-04T19:26:00Z" w16du:dateUtc="2026-02-05T00:26:00Z"/>
          <w:rFonts w:asciiTheme="majorBidi" w:hAnsiTheme="majorBidi" w:cstheme="majorBidi"/>
          <w:color w:val="000000" w:themeColor="text1"/>
          <w:sz w:val="40"/>
          <w:szCs w:val="40"/>
        </w:rPr>
      </w:pPr>
      <w:ins w:id="166" w:author="Nicholas Newman" w:date="2026-02-04T19:26:00Z" w16du:dateUtc="2026-02-05T00:26:00Z">
        <w:r w:rsidRPr="00BE736D">
          <w:rPr>
            <w:rFonts w:asciiTheme="majorBidi" w:hAnsiTheme="majorBidi" w:cstheme="majorBidi"/>
            <w:color w:val="000000" w:themeColor="text1"/>
          </w:rPr>
          <w:br w:type="page"/>
        </w:r>
      </w:ins>
    </w:p>
    <w:p w14:paraId="5F3C06BD" w14:textId="68DA42B3" w:rsidR="00CE2A6F" w:rsidRPr="00BE736D" w:rsidRDefault="00CE2A6F" w:rsidP="00776803">
      <w:pPr>
        <w:pStyle w:val="Heading1"/>
        <w:spacing w:line="240" w:lineRule="auto"/>
        <w:rPr>
          <w:rFonts w:asciiTheme="majorBidi" w:hAnsiTheme="majorBidi" w:cstheme="majorBidi"/>
          <w:color w:val="000000" w:themeColor="text1"/>
        </w:rPr>
      </w:pPr>
      <w:bookmarkStart w:id="167" w:name="_Toc222308021"/>
      <w:r w:rsidRPr="00BE736D">
        <w:rPr>
          <w:rFonts w:asciiTheme="majorBidi" w:hAnsiTheme="majorBidi" w:cstheme="majorBidi"/>
          <w:color w:val="000000" w:themeColor="text1"/>
        </w:rPr>
        <w:t>Appendix</w:t>
      </w:r>
      <w:r w:rsidR="001F2BAB" w:rsidRPr="00BE736D">
        <w:rPr>
          <w:rFonts w:asciiTheme="majorBidi" w:hAnsiTheme="majorBidi" w:cstheme="majorBidi"/>
          <w:color w:val="000000" w:themeColor="text1"/>
        </w:rPr>
        <w:t xml:space="preserve"> A: Reference</w:t>
      </w:r>
      <w:bookmarkEnd w:id="167"/>
    </w:p>
    <w:p w14:paraId="0DB32C25" w14:textId="77777777" w:rsidR="008F7755" w:rsidRPr="00FA1911" w:rsidRDefault="008F7755"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"https://documentation.espressif.com/esp32-s3_datasheet_en.pdf"</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rPr>
        <w:t>https://documentation.espressif.com/esp32-s3_datasheet_en.pdf</w:t>
      </w:r>
      <w:r w:rsidRPr="00BE736D">
        <w:rPr>
          <w:color w:val="000000" w:themeColor="text1"/>
        </w:rPr>
        <w:fldChar w:fldCharType="end"/>
      </w:r>
    </w:p>
    <w:p w14:paraId="2745A534" w14:textId="77777777" w:rsidR="008F7755" w:rsidRPr="00FA1911" w:rsidRDefault="008F7755"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"https://ww1.microchip.com/downloads/aemDocuments/documents/MCU08/ProductDocuments/DataSheets/Atmel-7810-Automotive-Microcontrollers-ATmega328P_Datasheet.pdf"</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rPr>
        <w:t>https://ww1.microchip.com/downloads/aemDocuments/documents/MCU08/ProductDocuments/DataSheets/Atmel-7810-Automotive-Microcontrollers-ATmega328P_Datasheet.pdf</w:t>
      </w:r>
      <w:r w:rsidRPr="00BE736D">
        <w:rPr>
          <w:color w:val="000000" w:themeColor="text1"/>
        </w:rPr>
        <w:fldChar w:fldCharType="end"/>
      </w:r>
    </w:p>
    <w:p w14:paraId="2C0757BF" w14:textId="1D18072E" w:rsidR="008F7755" w:rsidRPr="00FA1911" w:rsidRDefault="008F7755"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"https://documentation.espressif.com/esp32-c3_datasheet_en.pdf"</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rPr>
        <w:t>https://documentation.espressif.com/esp32-c3_datasheet_en.pdf</w:t>
      </w:r>
      <w:r w:rsidRPr="00BE736D">
        <w:rPr>
          <w:color w:val="000000" w:themeColor="text1"/>
        </w:rPr>
        <w:fldChar w:fldCharType="end"/>
      </w:r>
    </w:p>
    <w:p w14:paraId="2DF15E2F" w14:textId="215098EC" w:rsidR="003314BD" w:rsidRPr="00FA1911" w:rsidRDefault="008F7755"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"https://www.ti.com/product-category/microcontrollers-processors/mcus/msp430/overview.html?utm_source=chatgpt.com"</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rPr>
        <w:t>https://www.ti.com/product-category/microcontrollers-processors/mcus/msp430/overview.html?utm_source=chatgpt.com</w:t>
      </w:r>
      <w:r w:rsidRPr="00BE736D">
        <w:rPr>
          <w:color w:val="000000" w:themeColor="text1"/>
        </w:rPr>
        <w:fldChar w:fldCharType="end"/>
      </w:r>
    </w:p>
    <w:p w14:paraId="12688B5D" w14:textId="77777777" w:rsidR="004307BF" w:rsidRPr="00FA1911" w:rsidRDefault="004307BF"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"https://www.electronics-tutorials.ws/rc/rc_3.htmls" \h</w:instrText>
      </w:r>
      <w:r w:rsidRPr="00BE736D">
        <w:rPr>
          <w:color w:val="000000" w:themeColor="text1"/>
        </w:rPr>
      </w:r>
      <w:r w:rsidRPr="00BE736D">
        <w:rPr>
          <w:color w:val="000000" w:themeColor="text1"/>
        </w:rPr>
        <w:fldChar w:fldCharType="separate"/>
      </w:r>
      <w:r w:rsidRPr="00FA1911">
        <w:rPr>
          <w:rFonts w:asciiTheme="majorBidi" w:hAnsiTheme="majorBidi" w:cstheme="majorBidi"/>
          <w:color w:val="000000" w:themeColor="text1"/>
          <w:sz w:val="16"/>
          <w:szCs w:val="16"/>
          <w:u w:val="single"/>
        </w:rPr>
        <w:t>https://www.electronics-tutorials.ws/rc/rc_3.htmls</w:t>
      </w:r>
      <w:r w:rsidRPr="00BE736D">
        <w:rPr>
          <w:color w:val="000000" w:themeColor="text1"/>
        </w:rPr>
        <w:fldChar w:fldCharType="end"/>
      </w:r>
    </w:p>
    <w:p w14:paraId="50C0CD2E" w14:textId="0B1025A0" w:rsidR="004307BF" w:rsidRPr="00FA1911" w:rsidRDefault="004307BF"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"https://en.wikipedia.org/wiki/Elliptic_filter"</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rPr>
        <w:t>https://en.wikipedia.org/wiki/Elliptic_filter</w:t>
      </w:r>
      <w:r w:rsidRPr="00BE736D">
        <w:rPr>
          <w:color w:val="000000" w:themeColor="text1"/>
        </w:rPr>
        <w:fldChar w:fldCharType="end"/>
      </w:r>
    </w:p>
    <w:p w14:paraId="1D99A486" w14:textId="77777777" w:rsidR="004307BF" w:rsidRPr="00FA1911" w:rsidRDefault="004307BF"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"https://en.wikipedia.org/wiki/Manchester_code"</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rPr>
        <w:t>https://en.wikipedia.org/wiki/Manchester_code</w:t>
      </w:r>
      <w:r w:rsidRPr="00BE736D">
        <w:rPr>
          <w:color w:val="000000" w:themeColor="text1"/>
        </w:rPr>
        <w:fldChar w:fldCharType="end"/>
      </w:r>
    </w:p>
    <w:p w14:paraId="3FDE5282" w14:textId="77777777" w:rsidR="004307BF" w:rsidRPr="00FA1911" w:rsidRDefault="004307BF"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"https://www.biolinscientific.com/blog/does-the-qcm-fundamental-frequency-matter" \l ":~:text=1)%20Crystal%20thickness&amp;text=For%20example%2C%20a%205%20MHz,a%20thickness%20of%20~167%20um"</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rPr>
        <w:t>https://www.biolinscientific.com/blog/does-the-qcm-fundamental-frequency-matter#:~:text=1)%20Crystal%20thickness&amp;text=For%20example%2C%20a%205%20MHz,a%20thickness%20of%20~167%20um</w:t>
      </w:r>
      <w:r w:rsidRPr="00BE736D">
        <w:rPr>
          <w:color w:val="000000" w:themeColor="text1"/>
        </w:rPr>
        <w:fldChar w:fldCharType="end"/>
      </w:r>
      <w:r w:rsidRPr="00FA1911">
        <w:rPr>
          <w:rFonts w:asciiTheme="majorBidi" w:hAnsiTheme="majorBidi" w:cstheme="majorBidi"/>
          <w:color w:val="000000" w:themeColor="text1"/>
          <w:sz w:val="16"/>
          <w:szCs w:val="16"/>
        </w:rPr>
        <w:t>.(“</w:t>
      </w:r>
      <w:r w:rsidRPr="00FA1911">
        <w:rPr>
          <w:rFonts w:asciiTheme="majorBidi" w:hAnsiTheme="majorBidi" w:cstheme="majorBidi"/>
          <w:color w:val="000000" w:themeColor="text1"/>
          <w:sz w:val="16"/>
          <w:szCs w:val="16"/>
          <w:shd w:val="clear" w:color="auto" w:fill="F2F2F2"/>
        </w:rPr>
        <w:t>For example, a 5 MHz QCM crystal will have a thickness of ~334 um….”)</w:t>
      </w:r>
    </w:p>
    <w:p w14:paraId="052E5A96" w14:textId="77777777" w:rsidR="004307BF" w:rsidRPr="00FA1911" w:rsidRDefault="004307BF"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"https://www.dynamicengineers.com/content/how-a-pll-phase-locked-loop-works-a-detailed-overview"</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rPr>
        <w:t>https://www.dynamicengineers.com/content/how-a-pll-phase-locked-loop-works-a-detailed-overview</w:t>
      </w:r>
      <w:r w:rsidRPr="00BE736D">
        <w:rPr>
          <w:color w:val="000000" w:themeColor="text1"/>
        </w:rPr>
        <w:fldChar w:fldCharType="end"/>
      </w:r>
      <w:r w:rsidRPr="00FA1911">
        <w:rPr>
          <w:rFonts w:asciiTheme="majorBidi" w:hAnsiTheme="majorBidi" w:cstheme="majorBidi"/>
          <w:color w:val="000000" w:themeColor="text1"/>
          <w:sz w:val="16"/>
          <w:szCs w:val="16"/>
        </w:rPr>
        <w:t xml:space="preserve"> (“...a base station may use a reference frequency from a highly stable crystal oscillator and lock its output frequency using a PLL to ensure precise carrier generation…”)</w:t>
      </w:r>
    </w:p>
    <w:p w14:paraId="5EF98C03" w14:textId="77777777" w:rsidR="002708C9" w:rsidRPr="00FA1911" w:rsidRDefault="002708C9"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"https://www.alldatasheet.com/datasheet-pdf/view/539256/AD/AD9850SLASHCGPCB.html"</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rPr>
        <w:t>https://www.alldatasheet.com/datasheet-pdf/view/539256/AD/AD9850SLASHCGPCB.html</w:t>
      </w:r>
      <w:r w:rsidRPr="00BE736D">
        <w:rPr>
          <w:color w:val="000000" w:themeColor="text1"/>
        </w:rPr>
        <w:fldChar w:fldCharType="end"/>
      </w:r>
    </w:p>
    <w:p w14:paraId="540A5BC4" w14:textId="7C0B48EE" w:rsidR="002708C9" w:rsidRPr="00FA1911" w:rsidRDefault="002708C9"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"https://books.google.com/books?id=6SBTAAAAMAAJ&amp;focus=searchwithinvolume&amp;q=Marchand+balun"</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rPr>
        <w:t>https://books.google.com/books?id=6SBTAAAAMAAJ&amp;focus=searchwithinvolume&amp;q=Marchand+balun</w:t>
      </w:r>
      <w:r w:rsidRPr="00BE736D">
        <w:rPr>
          <w:color w:val="000000" w:themeColor="text1"/>
        </w:rPr>
        <w:fldChar w:fldCharType="end"/>
      </w:r>
    </w:p>
    <w:p w14:paraId="4751DFEC" w14:textId="6C1BD01E" w:rsidR="002708C9" w:rsidRPr="00FA1911" w:rsidRDefault="002708C9"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"https://www.everythingrf.com/search/relays"</w:instrText>
      </w:r>
      <w:r w:rsidRPr="00BE736D">
        <w:rPr>
          <w:color w:val="000000" w:themeColor="text1"/>
        </w:rPr>
      </w:r>
      <w:r w:rsidRPr="00BE736D">
        <w:rPr>
          <w:color w:val="000000" w:themeColor="text1"/>
        </w:rPr>
        <w:fldChar w:fldCharType="separate"/>
      </w:r>
      <w:r w:rsidRPr="00FA1911">
        <w:rPr>
          <w:rStyle w:val="Hyperlink"/>
          <w:rFonts w:asciiTheme="majorBidi" w:hAnsiTheme="majorBidi" w:cstheme="majorBidi"/>
          <w:color w:val="000000" w:themeColor="text1"/>
          <w:sz w:val="16"/>
          <w:szCs w:val="16"/>
          <w:lang w:val="en-US"/>
        </w:rPr>
        <w:t>https://www.everythingrf.com/search/relays</w:t>
      </w:r>
      <w:r w:rsidRPr="00BE736D">
        <w:rPr>
          <w:color w:val="000000" w:themeColor="text1"/>
        </w:rPr>
        <w:fldChar w:fldCharType="end"/>
      </w:r>
      <w:r w:rsidRPr="00FA1911">
        <w:rPr>
          <w:rFonts w:asciiTheme="majorBidi" w:hAnsiTheme="majorBidi" w:cstheme="majorBidi"/>
          <w:color w:val="000000" w:themeColor="text1"/>
          <w:sz w:val="16"/>
          <w:szCs w:val="16"/>
          <w:lang w:val="en-US"/>
        </w:rPr>
        <w:t xml:space="preserve"> “An electro-mechanical RF Relay has its switching time in milli-seconds(ms)...”</w:t>
      </w:r>
    </w:p>
    <w:p w14:paraId="5C7EC11F" w14:textId="77777777" w:rsidR="002708C9" w:rsidRPr="00FA1911" w:rsidRDefault="002708C9"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"https://www.everythingrf.com/search/relays"</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lang w:val="en-US"/>
        </w:rPr>
        <w:t>https://www.everythingrf.com/search/relays</w:t>
      </w:r>
      <w:r w:rsidRPr="00BE736D">
        <w:rPr>
          <w:color w:val="000000" w:themeColor="text1"/>
        </w:rPr>
        <w:fldChar w:fldCharType="end"/>
      </w:r>
      <w:r w:rsidRPr="00FA1911">
        <w:rPr>
          <w:rFonts w:asciiTheme="majorBidi" w:hAnsiTheme="majorBidi" w:cstheme="majorBidi"/>
          <w:color w:val="000000" w:themeColor="text1"/>
          <w:sz w:val="16"/>
          <w:szCs w:val="16"/>
          <w:lang w:val="en-US"/>
        </w:rPr>
        <w:t xml:space="preserve"> “...and a solid-state RF Relay switching time is expressed in nanoseconds (ns).”</w:t>
      </w:r>
    </w:p>
    <w:p w14:paraId="04B2568A" w14:textId="77777777" w:rsidR="002708C9" w:rsidRPr="00FA1911" w:rsidRDefault="002708C9"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"https://www.everythingrf.com/search/relays"</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lang w:val="en-US"/>
        </w:rPr>
        <w:t>https://www.everythingrf.com/search/relays</w:t>
      </w:r>
      <w:r w:rsidRPr="00BE736D">
        <w:rPr>
          <w:color w:val="000000" w:themeColor="text1"/>
        </w:rPr>
        <w:fldChar w:fldCharType="end"/>
      </w:r>
      <w:r w:rsidRPr="00FA1911">
        <w:rPr>
          <w:rFonts w:asciiTheme="majorBidi" w:hAnsiTheme="majorBidi" w:cstheme="majorBidi"/>
          <w:color w:val="000000" w:themeColor="text1"/>
          <w:sz w:val="16"/>
          <w:szCs w:val="16"/>
          <w:lang w:val="en-US"/>
        </w:rPr>
        <w:t xml:space="preserve"> “Electromechanical RF Relays exhibit excellent isolation…”</w:t>
      </w:r>
    </w:p>
    <w:p w14:paraId="5FA4BE3E" w14:textId="77777777" w:rsidR="002708C9" w:rsidRPr="00FA1911" w:rsidRDefault="002708C9"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"https://www.everythingrf.com/search/relays"</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lang w:val="en-US"/>
        </w:rPr>
        <w:t>https://www.everythingrf.com/search/relays</w:t>
      </w:r>
      <w:r w:rsidRPr="00BE736D">
        <w:rPr>
          <w:color w:val="000000" w:themeColor="text1"/>
        </w:rPr>
        <w:fldChar w:fldCharType="end"/>
      </w:r>
      <w:r w:rsidRPr="00FA1911">
        <w:rPr>
          <w:rFonts w:asciiTheme="majorBidi" w:hAnsiTheme="majorBidi" w:cstheme="majorBidi"/>
          <w:color w:val="000000" w:themeColor="text1"/>
          <w:sz w:val="16"/>
          <w:szCs w:val="16"/>
          <w:lang w:val="en-US"/>
        </w:rPr>
        <w:t xml:space="preserve"> “...whereas solid-state RF Relays have good isolation.”</w:t>
      </w:r>
    </w:p>
    <w:p w14:paraId="34580A68" w14:textId="77777777" w:rsidR="002708C9" w:rsidRPr="00FA1911" w:rsidRDefault="002708C9"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"https://www.everythingrf.com/search/relays"</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lang w:val="en-US"/>
        </w:rPr>
        <w:t>https://www.everythingrf.com/search/relays</w:t>
      </w:r>
      <w:r w:rsidRPr="00BE736D">
        <w:rPr>
          <w:color w:val="000000" w:themeColor="text1"/>
        </w:rPr>
        <w:fldChar w:fldCharType="end"/>
      </w:r>
      <w:r w:rsidRPr="00FA1911">
        <w:rPr>
          <w:rFonts w:asciiTheme="majorBidi" w:hAnsiTheme="majorBidi" w:cstheme="majorBidi"/>
          <w:color w:val="000000" w:themeColor="text1"/>
          <w:sz w:val="16"/>
          <w:szCs w:val="16"/>
          <w:lang w:val="en-US"/>
        </w:rPr>
        <w:t xml:space="preserve"> “Electromechanical RF Relays usually provide the lowest possible loss as compared to solid state relays.”</w:t>
      </w:r>
    </w:p>
    <w:p w14:paraId="5283814D" w14:textId="77777777" w:rsidR="002708C9" w:rsidRPr="00FA1911" w:rsidRDefault="002708C9"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"https://www.everythingrf.com/search/relays"</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lang w:val="en-US"/>
        </w:rPr>
        <w:t>https://www.everythingrf.com/search/relays</w:t>
      </w:r>
      <w:r w:rsidRPr="00BE736D">
        <w:rPr>
          <w:color w:val="000000" w:themeColor="text1"/>
        </w:rPr>
        <w:fldChar w:fldCharType="end"/>
      </w:r>
      <w:r w:rsidRPr="00FA1911">
        <w:rPr>
          <w:rFonts w:asciiTheme="majorBidi" w:hAnsiTheme="majorBidi" w:cstheme="majorBidi"/>
          <w:color w:val="000000" w:themeColor="text1"/>
          <w:sz w:val="16"/>
          <w:szCs w:val="16"/>
          <w:lang w:val="en-US"/>
        </w:rPr>
        <w:t xml:space="preserve"> “...RF Relay switches hence have a higher power handling capability….”</w:t>
      </w:r>
    </w:p>
    <w:p w14:paraId="008CAEE6" w14:textId="77777777" w:rsidR="002708C9" w:rsidRPr="00FA1911" w:rsidRDefault="002708C9"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"https://www.everythingrf.com/search/relays"</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lang w:val="en-US"/>
        </w:rPr>
        <w:t>https://www.everythingrf.com/search/relays</w:t>
      </w:r>
      <w:r w:rsidRPr="00BE736D">
        <w:rPr>
          <w:color w:val="000000" w:themeColor="text1"/>
        </w:rPr>
        <w:fldChar w:fldCharType="end"/>
      </w:r>
      <w:r w:rsidRPr="00FA1911">
        <w:rPr>
          <w:rFonts w:asciiTheme="majorBidi" w:hAnsiTheme="majorBidi" w:cstheme="majorBidi"/>
          <w:color w:val="000000" w:themeColor="text1"/>
          <w:sz w:val="16"/>
          <w:szCs w:val="16"/>
          <w:lang w:val="en-US"/>
        </w:rPr>
        <w:t xml:space="preserve"> “...solid-state Relay has a low power handling profile”</w:t>
      </w:r>
    </w:p>
    <w:p w14:paraId="2A77692B" w14:textId="77777777" w:rsidR="002708C9" w:rsidRPr="00FA1911" w:rsidRDefault="002708C9"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"https://www.everythingrf.com/search/relays"</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lang w:val="en-US"/>
        </w:rPr>
        <w:t>https://www.everythingrf.com/search/relays</w:t>
      </w:r>
      <w:r w:rsidRPr="00BE736D">
        <w:rPr>
          <w:color w:val="000000" w:themeColor="text1"/>
        </w:rPr>
        <w:fldChar w:fldCharType="end"/>
      </w:r>
      <w:r w:rsidRPr="00FA1911">
        <w:rPr>
          <w:rFonts w:asciiTheme="majorBidi" w:hAnsiTheme="majorBidi" w:cstheme="majorBidi"/>
          <w:color w:val="000000" w:themeColor="text1"/>
          <w:sz w:val="16"/>
          <w:szCs w:val="16"/>
          <w:lang w:val="en-US"/>
        </w:rPr>
        <w:t xml:space="preserve"> “…as their cycles are usually much higher so we don’t consider it a factor.”</w:t>
      </w:r>
    </w:p>
    <w:p w14:paraId="774E0DEB" w14:textId="57D8CF0A" w:rsidR="00607C22" w:rsidRPr="00FA1911" w:rsidRDefault="002708C9"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"https://www.analog.com/en/resources/technical-articles/cmos-switches-offer-high-performance-in-low-power-wideband-applications.html"</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lang w:val="en-US"/>
        </w:rPr>
        <w:t>https://www.analog.com/en/resources/technical-articles/cmos-switches-offer-high-performance-in-low-power-wideband-applications.html</w:t>
      </w:r>
      <w:r w:rsidRPr="00BE736D">
        <w:rPr>
          <w:color w:val="000000" w:themeColor="text1"/>
        </w:rPr>
        <w:fldChar w:fldCharType="end"/>
      </w:r>
      <w:r w:rsidRPr="00FA1911">
        <w:rPr>
          <w:rFonts w:asciiTheme="majorBidi" w:hAnsiTheme="majorBidi" w:cstheme="majorBidi"/>
          <w:color w:val="000000" w:themeColor="text1"/>
          <w:sz w:val="16"/>
          <w:szCs w:val="16"/>
          <w:lang w:val="en-US"/>
        </w:rPr>
        <w:t xml:space="preserve"> “PIN diodes have commonly been used for switching RF signals, as they are highly linear when conducting and exhibit very good distortion characteristics.”</w:t>
      </w:r>
    </w:p>
    <w:p w14:paraId="0D6856A8" w14:textId="02EBE2B5" w:rsidR="00607C22" w:rsidRPr="00FA1911" w:rsidRDefault="00607C22" w:rsidP="00776803">
      <w:pPr>
        <w:pStyle w:val="ListParagraph"/>
        <w:numPr>
          <w:ilvl w:val="0"/>
          <w:numId w:val="24"/>
        </w:numPr>
        <w:spacing w:line="240" w:lineRule="auto"/>
        <w:rPr>
          <w:rFonts w:asciiTheme="majorBidi" w:hAnsiTheme="majorBidi" w:cstheme="majorBidi"/>
          <w:color w:val="000000" w:themeColor="text1"/>
          <w:sz w:val="16"/>
          <w:szCs w:val="16"/>
        </w:rPr>
      </w:pPr>
      <w:r w:rsidRPr="00BE736D">
        <w:rPr>
          <w:color w:val="000000" w:themeColor="text1"/>
        </w:rPr>
        <w:fldChar w:fldCharType="begin"/>
      </w:r>
      <w:r w:rsidRPr="00BE736D">
        <w:rPr>
          <w:color w:val="000000" w:themeColor="text1"/>
        </w:rPr>
        <w:instrText>HYPERLINK "https://www.ecfr.gov/current/title-47/chapter-I/subchapter-A/part-15/subpart-C/subject-group-ECFR2f2e5828339709e/section-15.247"</w:instrText>
      </w:r>
      <w:r w:rsidRPr="00BE736D">
        <w:rPr>
          <w:color w:val="000000" w:themeColor="text1"/>
        </w:rPr>
      </w:r>
      <w:r w:rsidRPr="00BE736D">
        <w:rPr>
          <w:color w:val="000000" w:themeColor="text1"/>
        </w:rPr>
        <w:fldChar w:fldCharType="separate"/>
      </w:r>
      <w:r w:rsidRPr="00BE736D">
        <w:rPr>
          <w:rStyle w:val="Hyperlink"/>
          <w:rFonts w:asciiTheme="majorBidi" w:hAnsiTheme="majorBidi" w:cstheme="majorBidi"/>
          <w:color w:val="000000" w:themeColor="text1"/>
          <w:sz w:val="16"/>
          <w:szCs w:val="16"/>
          <w:lang w:val="en-US"/>
        </w:rPr>
        <w:t>https://www.ecfr.gov/current/title-47/chapter-I/subchapter-A/part-15/subpart-C/subject-group-ECFR2f2e5828339709e/section-15.247</w:t>
      </w:r>
      <w:r w:rsidRPr="00BE736D">
        <w:rPr>
          <w:color w:val="000000" w:themeColor="text1"/>
        </w:rPr>
        <w:fldChar w:fldCharType="end"/>
      </w:r>
      <w:r w:rsidRPr="00FA1911">
        <w:rPr>
          <w:rFonts w:asciiTheme="majorBidi" w:hAnsiTheme="majorBidi" w:cstheme="majorBidi"/>
          <w:color w:val="000000" w:themeColor="text1"/>
          <w:sz w:val="16"/>
          <w:szCs w:val="16"/>
          <w:lang w:val="en-US"/>
        </w:rPr>
        <w:t> </w:t>
      </w:r>
    </w:p>
    <w:p w14:paraId="01A13723" w14:textId="77777777" w:rsidR="00762735" w:rsidRPr="00BE736D" w:rsidRDefault="00762735" w:rsidP="00931D3B">
      <w:pPr>
        <w:spacing w:line="240" w:lineRule="auto"/>
        <w:rPr>
          <w:ins w:id="168" w:author="Nicholas Newman" w:date="2026-02-04T19:26:00Z" w16du:dateUtc="2026-02-05T00:26:00Z"/>
          <w:rFonts w:asciiTheme="majorBidi" w:hAnsiTheme="majorBidi" w:cstheme="majorBidi"/>
          <w:color w:val="000000" w:themeColor="text1"/>
          <w:sz w:val="40"/>
          <w:szCs w:val="40"/>
        </w:rPr>
      </w:pPr>
      <w:ins w:id="169" w:author="Nicholas Newman" w:date="2026-02-04T19:26:00Z" w16du:dateUtc="2026-02-05T00:26:00Z">
        <w:r w:rsidRPr="00BE736D">
          <w:rPr>
            <w:rFonts w:asciiTheme="majorBidi" w:hAnsiTheme="majorBidi" w:cstheme="majorBidi"/>
            <w:color w:val="000000" w:themeColor="text1"/>
          </w:rPr>
          <w:br w:type="page"/>
        </w:r>
      </w:ins>
    </w:p>
    <w:p w14:paraId="77CA6913" w14:textId="22097468" w:rsidR="009A03E0" w:rsidRDefault="001F2BAB" w:rsidP="00926A4E">
      <w:pPr>
        <w:pStyle w:val="Heading1"/>
        <w:spacing w:line="240" w:lineRule="auto"/>
        <w:rPr>
          <w:color w:val="000000" w:themeColor="text1"/>
          <w:lang w:val="en-US"/>
        </w:rPr>
      </w:pPr>
      <w:bookmarkStart w:id="170" w:name="_Toc222308022"/>
      <w:r w:rsidRPr="00BE736D">
        <w:rPr>
          <w:rFonts w:asciiTheme="majorBidi" w:hAnsiTheme="majorBidi" w:cstheme="majorBidi"/>
          <w:color w:val="000000" w:themeColor="text1"/>
        </w:rPr>
        <w:t>Appendix C: Etc.</w:t>
      </w:r>
      <w:bookmarkEnd w:id="170"/>
      <w:r w:rsidR="008A1956" w:rsidRPr="00BE736D">
        <w:rPr>
          <w:rFonts w:asciiTheme="majorBidi" w:hAnsiTheme="majorBidi" w:cstheme="majorBidi"/>
          <w:color w:val="000000" w:themeColor="text1"/>
        </w:rPr>
        <w:t xml:space="preserve"> </w:t>
      </w:r>
    </w:p>
    <w:p w14:paraId="6B176037" w14:textId="77777777" w:rsidR="007E7878" w:rsidRDefault="007E7878" w:rsidP="007E7878">
      <w:pPr>
        <w:keepNext/>
      </w:pPr>
      <w:r>
        <w:rPr>
          <w:noProof/>
          <w:lang w:val="en-US"/>
        </w:rPr>
        <w:drawing>
          <wp:inline distT="0" distB="0" distL="0" distR="0" wp14:anchorId="07DB7A96" wp14:editId="665FD19E">
            <wp:extent cx="5476309" cy="4105478"/>
            <wp:effectExtent l="19050" t="19050" r="10160" b="28575"/>
            <wp:docPr id="3006877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87769"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9682" t="2608" b="4663"/>
                    <a:stretch>
                      <a:fillRect/>
                    </a:stretch>
                  </pic:blipFill>
                  <pic:spPr bwMode="auto">
                    <a:xfrm>
                      <a:off x="0" y="0"/>
                      <a:ext cx="5542506" cy="415510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D30BAC" w14:textId="20217EC7" w:rsidR="007E7878" w:rsidRPr="00FC0251" w:rsidRDefault="007E7878" w:rsidP="007E7878">
      <w:pPr>
        <w:pStyle w:val="Caption"/>
        <w:rPr>
          <w:rFonts w:asciiTheme="majorBidi" w:hAnsiTheme="majorBidi" w:cstheme="majorBidi"/>
          <w:color w:val="000000" w:themeColor="text1"/>
        </w:rPr>
      </w:pPr>
      <w:r w:rsidRPr="00FC0251">
        <w:rPr>
          <w:rFonts w:asciiTheme="majorBidi" w:hAnsiTheme="majorBidi" w:cstheme="majorBidi"/>
          <w:color w:val="000000" w:themeColor="text1"/>
        </w:rPr>
        <w:t xml:space="preserve">Figure </w:t>
      </w:r>
      <w:r w:rsidRPr="00FC0251">
        <w:rPr>
          <w:rFonts w:asciiTheme="majorBidi" w:hAnsiTheme="majorBidi" w:cstheme="majorBidi"/>
          <w:color w:val="000000" w:themeColor="text1"/>
        </w:rPr>
        <w:fldChar w:fldCharType="begin"/>
      </w:r>
      <w:r w:rsidRPr="00FC0251">
        <w:rPr>
          <w:rFonts w:asciiTheme="majorBidi" w:hAnsiTheme="majorBidi" w:cstheme="majorBidi"/>
          <w:color w:val="000000" w:themeColor="text1"/>
        </w:rPr>
        <w:instrText xml:space="preserve"> SEQ Figure \* ARABIC </w:instrText>
      </w:r>
      <w:r w:rsidRPr="00FC0251">
        <w:rPr>
          <w:rFonts w:asciiTheme="majorBidi" w:hAnsiTheme="majorBidi" w:cstheme="majorBidi"/>
          <w:color w:val="000000" w:themeColor="text1"/>
        </w:rPr>
        <w:fldChar w:fldCharType="separate"/>
      </w:r>
      <w:r w:rsidRPr="00FC0251">
        <w:rPr>
          <w:rFonts w:asciiTheme="majorBidi" w:hAnsiTheme="majorBidi" w:cstheme="majorBidi"/>
          <w:noProof/>
          <w:color w:val="000000" w:themeColor="text1"/>
        </w:rPr>
        <w:t>1</w:t>
      </w:r>
      <w:r w:rsidRPr="00FC0251">
        <w:rPr>
          <w:rFonts w:asciiTheme="majorBidi" w:hAnsiTheme="majorBidi" w:cstheme="majorBidi"/>
          <w:color w:val="000000" w:themeColor="text1"/>
        </w:rPr>
        <w:fldChar w:fldCharType="end"/>
      </w:r>
    </w:p>
    <w:p w14:paraId="6779E639" w14:textId="77777777" w:rsidR="007E7878" w:rsidRPr="00FC0251" w:rsidRDefault="007E7878" w:rsidP="007E7878">
      <w:pPr>
        <w:keepNext/>
        <w:rPr>
          <w:color w:val="000000" w:themeColor="text1"/>
        </w:rPr>
      </w:pPr>
      <w:r w:rsidRPr="00FC0251">
        <w:rPr>
          <w:noProof/>
          <w:color w:val="000000" w:themeColor="text1"/>
          <w:lang w:val="en-US"/>
        </w:rPr>
        <w:drawing>
          <wp:inline distT="0" distB="0" distL="0" distR="0" wp14:anchorId="2C319AB5" wp14:editId="27BE152B">
            <wp:extent cx="5476875" cy="2538730"/>
            <wp:effectExtent l="19050" t="19050" r="28575" b="13970"/>
            <wp:docPr id="1686837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6875" cy="2538730"/>
                    </a:xfrm>
                    <a:prstGeom prst="rect">
                      <a:avLst/>
                    </a:prstGeom>
                    <a:noFill/>
                    <a:ln>
                      <a:solidFill>
                        <a:schemeClr val="tx1"/>
                      </a:solidFill>
                    </a:ln>
                  </pic:spPr>
                </pic:pic>
              </a:graphicData>
            </a:graphic>
          </wp:inline>
        </w:drawing>
      </w:r>
    </w:p>
    <w:p w14:paraId="30837557" w14:textId="06154D7E" w:rsidR="006C3EC7" w:rsidRPr="00FC0251" w:rsidRDefault="007E7878" w:rsidP="007E7878">
      <w:pPr>
        <w:pStyle w:val="Caption"/>
        <w:rPr>
          <w:rFonts w:asciiTheme="majorBidi" w:hAnsiTheme="majorBidi" w:cstheme="majorBidi"/>
          <w:color w:val="000000" w:themeColor="text1"/>
          <w:lang w:val="en-US"/>
        </w:rPr>
      </w:pPr>
      <w:r w:rsidRPr="00FC0251">
        <w:rPr>
          <w:rFonts w:asciiTheme="majorBidi" w:hAnsiTheme="majorBidi" w:cstheme="majorBidi"/>
          <w:color w:val="000000" w:themeColor="text1"/>
        </w:rPr>
        <w:t xml:space="preserve">Figure </w:t>
      </w:r>
      <w:r w:rsidRPr="00FC0251">
        <w:rPr>
          <w:rFonts w:asciiTheme="majorBidi" w:hAnsiTheme="majorBidi" w:cstheme="majorBidi"/>
          <w:color w:val="000000" w:themeColor="text1"/>
        </w:rPr>
        <w:fldChar w:fldCharType="begin"/>
      </w:r>
      <w:r w:rsidRPr="00FC0251">
        <w:rPr>
          <w:rFonts w:asciiTheme="majorBidi" w:hAnsiTheme="majorBidi" w:cstheme="majorBidi"/>
          <w:color w:val="000000" w:themeColor="text1"/>
        </w:rPr>
        <w:instrText xml:space="preserve"> SEQ Figure \* ARABIC </w:instrText>
      </w:r>
      <w:r w:rsidRPr="00FC0251">
        <w:rPr>
          <w:rFonts w:asciiTheme="majorBidi" w:hAnsiTheme="majorBidi" w:cstheme="majorBidi"/>
          <w:color w:val="000000" w:themeColor="text1"/>
        </w:rPr>
        <w:fldChar w:fldCharType="separate"/>
      </w:r>
      <w:r w:rsidRPr="00FC0251">
        <w:rPr>
          <w:rFonts w:asciiTheme="majorBidi" w:hAnsiTheme="majorBidi" w:cstheme="majorBidi"/>
          <w:noProof/>
          <w:color w:val="000000" w:themeColor="text1"/>
        </w:rPr>
        <w:t>2</w:t>
      </w:r>
      <w:r w:rsidRPr="00FC0251">
        <w:rPr>
          <w:rFonts w:asciiTheme="majorBidi" w:hAnsiTheme="majorBidi" w:cstheme="majorBidi"/>
          <w:color w:val="000000" w:themeColor="text1"/>
        </w:rPr>
        <w:fldChar w:fldCharType="end"/>
      </w:r>
    </w:p>
    <w:p w14:paraId="2411F3C5" w14:textId="77777777" w:rsidR="007E7878" w:rsidRPr="00FC0251" w:rsidRDefault="007E7878" w:rsidP="007E7878">
      <w:pPr>
        <w:keepNext/>
        <w:rPr>
          <w:color w:val="000000" w:themeColor="text1"/>
        </w:rPr>
      </w:pPr>
      <w:r w:rsidRPr="00FC0251">
        <w:rPr>
          <w:noProof/>
          <w:color w:val="000000" w:themeColor="text1"/>
          <w:lang w:val="en-US"/>
        </w:rPr>
        <w:drawing>
          <wp:inline distT="0" distB="0" distL="0" distR="0" wp14:anchorId="6D37420C" wp14:editId="6D9FD512">
            <wp:extent cx="5476875" cy="2519680"/>
            <wp:effectExtent l="19050" t="19050" r="28575" b="13970"/>
            <wp:docPr id="1842663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6875" cy="2519680"/>
                    </a:xfrm>
                    <a:prstGeom prst="rect">
                      <a:avLst/>
                    </a:prstGeom>
                    <a:noFill/>
                    <a:ln>
                      <a:solidFill>
                        <a:schemeClr val="tx1"/>
                      </a:solidFill>
                    </a:ln>
                  </pic:spPr>
                </pic:pic>
              </a:graphicData>
            </a:graphic>
          </wp:inline>
        </w:drawing>
      </w:r>
    </w:p>
    <w:p w14:paraId="022C5D52" w14:textId="6ECFA577" w:rsidR="009C611D" w:rsidRPr="00FC0251" w:rsidRDefault="007E7878" w:rsidP="007E7878">
      <w:pPr>
        <w:pStyle w:val="Caption"/>
        <w:rPr>
          <w:rFonts w:asciiTheme="majorBidi" w:hAnsiTheme="majorBidi" w:cstheme="majorBidi"/>
          <w:color w:val="000000" w:themeColor="text1"/>
          <w:lang w:val="en-US"/>
        </w:rPr>
      </w:pPr>
      <w:r w:rsidRPr="00FC0251">
        <w:rPr>
          <w:rFonts w:asciiTheme="majorBidi" w:hAnsiTheme="majorBidi" w:cstheme="majorBidi"/>
          <w:color w:val="000000" w:themeColor="text1"/>
        </w:rPr>
        <w:t xml:space="preserve">Figure </w:t>
      </w:r>
      <w:r w:rsidRPr="00FC0251">
        <w:rPr>
          <w:rFonts w:asciiTheme="majorBidi" w:hAnsiTheme="majorBidi" w:cstheme="majorBidi"/>
          <w:color w:val="000000" w:themeColor="text1"/>
        </w:rPr>
        <w:fldChar w:fldCharType="begin"/>
      </w:r>
      <w:r w:rsidRPr="00FC0251">
        <w:rPr>
          <w:rFonts w:asciiTheme="majorBidi" w:hAnsiTheme="majorBidi" w:cstheme="majorBidi"/>
          <w:color w:val="000000" w:themeColor="text1"/>
        </w:rPr>
        <w:instrText xml:space="preserve"> SEQ Figure \* ARABIC </w:instrText>
      </w:r>
      <w:r w:rsidRPr="00FC0251">
        <w:rPr>
          <w:rFonts w:asciiTheme="majorBidi" w:hAnsiTheme="majorBidi" w:cstheme="majorBidi"/>
          <w:color w:val="000000" w:themeColor="text1"/>
        </w:rPr>
        <w:fldChar w:fldCharType="separate"/>
      </w:r>
      <w:r w:rsidRPr="00FC0251">
        <w:rPr>
          <w:rFonts w:asciiTheme="majorBidi" w:hAnsiTheme="majorBidi" w:cstheme="majorBidi"/>
          <w:noProof/>
          <w:color w:val="000000" w:themeColor="text1"/>
        </w:rPr>
        <w:t>3</w:t>
      </w:r>
      <w:r w:rsidRPr="00FC0251">
        <w:rPr>
          <w:rFonts w:asciiTheme="majorBidi" w:hAnsiTheme="majorBidi" w:cstheme="majorBidi"/>
          <w:color w:val="000000" w:themeColor="text1"/>
        </w:rPr>
        <w:fldChar w:fldCharType="end"/>
      </w:r>
    </w:p>
    <w:p w14:paraId="0F2F7DA7" w14:textId="4A8269E6" w:rsidR="0069402C" w:rsidRDefault="007E7878" w:rsidP="006C3EC7">
      <w:pPr>
        <w:rPr>
          <w:rFonts w:asciiTheme="majorBidi" w:hAnsiTheme="majorBidi" w:cstheme="majorBidi"/>
          <w:lang w:val="en-US"/>
        </w:rPr>
      </w:pPr>
      <w:r w:rsidRPr="00FC0251">
        <w:rPr>
          <w:rFonts w:asciiTheme="majorBidi" w:hAnsiTheme="majorBidi" w:cstheme="majorBidi"/>
          <w:b/>
          <w:bCs/>
          <w:color w:val="000000" w:themeColor="text1"/>
          <w:lang w:val="en-US"/>
        </w:rPr>
        <w:t xml:space="preserve">Figure 1: </w:t>
      </w:r>
      <w:r w:rsidRPr="00FC0251">
        <w:rPr>
          <w:rFonts w:asciiTheme="majorBidi" w:hAnsiTheme="majorBidi" w:cstheme="majorBidi"/>
          <w:color w:val="000000" w:themeColor="text1"/>
          <w:lang w:val="en-US"/>
        </w:rPr>
        <w:t xml:space="preserve">This figure shows the elliptic bandpass filter that will be used between the DAC and the mixer IF port. All components have been chosen to fit withing E24 passive element size standard. </w:t>
      </w:r>
      <w:r w:rsidR="007527F9" w:rsidRPr="00FC0251">
        <w:rPr>
          <w:rFonts w:asciiTheme="majorBidi" w:hAnsiTheme="majorBidi" w:cstheme="majorBidi"/>
          <w:color w:val="000000" w:themeColor="text1"/>
          <w:lang w:val="en-US"/>
        </w:rPr>
        <w:t xml:space="preserve">This network is made of firstly a second order high pass filter, to lower S11, allowing for most of the reflected power coming back from the low pass elliptic filter to be attenuated, instead of being absorbed by the DAC. The circuit also has a 10nF DC blocking capacitor, and the last part is </w:t>
      </w:r>
      <w:r w:rsidR="007527F9">
        <w:rPr>
          <w:rFonts w:asciiTheme="majorBidi" w:hAnsiTheme="majorBidi" w:cstheme="majorBidi"/>
          <w:lang w:val="en-US"/>
        </w:rPr>
        <w:t>a third order elliptic low pass filter</w:t>
      </w:r>
      <w:r w:rsidR="005F7DB8">
        <w:rPr>
          <w:rFonts w:asciiTheme="majorBidi" w:hAnsiTheme="majorBidi" w:cstheme="majorBidi"/>
          <w:lang w:val="en-US"/>
        </w:rPr>
        <w:t>.</w:t>
      </w:r>
    </w:p>
    <w:p w14:paraId="183F8720" w14:textId="2749BAB4" w:rsidR="005F7DB8" w:rsidRDefault="005F7DB8" w:rsidP="006C3EC7">
      <w:pPr>
        <w:rPr>
          <w:rFonts w:asciiTheme="majorBidi" w:hAnsiTheme="majorBidi" w:cstheme="majorBidi"/>
          <w:lang w:val="en-US"/>
        </w:rPr>
      </w:pPr>
      <w:r w:rsidRPr="007E7878">
        <w:rPr>
          <w:rFonts w:asciiTheme="majorBidi" w:hAnsiTheme="majorBidi" w:cstheme="majorBidi"/>
          <w:b/>
          <w:bCs/>
          <w:lang w:val="en-US"/>
        </w:rPr>
        <w:t xml:space="preserve">Figure </w:t>
      </w:r>
      <w:r>
        <w:rPr>
          <w:rFonts w:asciiTheme="majorBidi" w:hAnsiTheme="majorBidi" w:cstheme="majorBidi"/>
          <w:b/>
          <w:bCs/>
          <w:lang w:val="en-US"/>
        </w:rPr>
        <w:t>2</w:t>
      </w:r>
      <w:r w:rsidRPr="007E7878">
        <w:rPr>
          <w:rFonts w:asciiTheme="majorBidi" w:hAnsiTheme="majorBidi" w:cstheme="majorBidi"/>
          <w:b/>
          <w:bCs/>
          <w:lang w:val="en-US"/>
        </w:rPr>
        <w:t>:</w:t>
      </w:r>
      <w:r>
        <w:rPr>
          <w:rFonts w:asciiTheme="majorBidi" w:hAnsiTheme="majorBidi" w:cstheme="majorBidi"/>
          <w:b/>
          <w:bCs/>
          <w:lang w:val="en-US"/>
        </w:rPr>
        <w:t xml:space="preserve"> </w:t>
      </w:r>
      <w:r>
        <w:rPr>
          <w:rFonts w:asciiTheme="majorBidi" w:hAnsiTheme="majorBidi" w:cstheme="majorBidi"/>
          <w:lang w:val="en-US"/>
        </w:rPr>
        <w:t xml:space="preserve">This figure shows the S parameters of the circuit shown in figure 1. </w:t>
      </w:r>
      <w:r w:rsidR="000E0C98">
        <w:rPr>
          <w:rFonts w:asciiTheme="majorBidi" w:hAnsiTheme="majorBidi" w:cstheme="majorBidi"/>
          <w:lang w:val="en-US"/>
        </w:rPr>
        <w:t>Originally S11=S22 since this was a passive reciprocal network, however after adding the 2</w:t>
      </w:r>
      <w:r w:rsidR="000E0C98" w:rsidRPr="000E0C98">
        <w:rPr>
          <w:rFonts w:asciiTheme="majorBidi" w:hAnsiTheme="majorBidi" w:cstheme="majorBidi"/>
          <w:vertAlign w:val="superscript"/>
          <w:lang w:val="en-US"/>
        </w:rPr>
        <w:t>nd</w:t>
      </w:r>
      <w:r w:rsidR="000E0C98">
        <w:rPr>
          <w:rFonts w:asciiTheme="majorBidi" w:hAnsiTheme="majorBidi" w:cstheme="majorBidi"/>
          <w:lang w:val="en-US"/>
        </w:rPr>
        <w:t xml:space="preserve"> order high pass filter, S11 greatly dropped in the </w:t>
      </w:r>
      <w:r w:rsidR="002A6C2C">
        <w:rPr>
          <w:rFonts w:asciiTheme="majorBidi" w:hAnsiTheme="majorBidi" w:cstheme="majorBidi"/>
          <w:lang w:val="en-US"/>
        </w:rPr>
        <w:t>stopband.</w:t>
      </w:r>
    </w:p>
    <w:p w14:paraId="5A48EBA0" w14:textId="30C5CDD7" w:rsidR="003314BD" w:rsidRPr="002A6C2C" w:rsidRDefault="002A6C2C" w:rsidP="006C3EC7">
      <w:pPr>
        <w:rPr>
          <w:rFonts w:asciiTheme="majorBidi" w:hAnsiTheme="majorBidi" w:cstheme="majorBidi"/>
          <w:lang w:val="en-US"/>
        </w:rPr>
      </w:pPr>
      <w:r>
        <w:rPr>
          <w:rFonts w:asciiTheme="majorBidi" w:hAnsiTheme="majorBidi" w:cstheme="majorBidi"/>
          <w:b/>
          <w:bCs/>
          <w:lang w:val="en-US"/>
        </w:rPr>
        <w:t xml:space="preserve">Figure 3: </w:t>
      </w:r>
      <w:r>
        <w:rPr>
          <w:rFonts w:asciiTheme="majorBidi" w:hAnsiTheme="majorBidi" w:cstheme="majorBidi"/>
          <w:lang w:val="en-US"/>
        </w:rPr>
        <w:t xml:space="preserve">This figure shows the group delay. Even though it looks that the group delay has a large difference, this is the total group delay for all possible frequency inputs, from 27-53Mhz. Since the bandwidth of any of these input frequencies will be at maximum 2Mhz, the highest possible group delay difference would be what was highlighted on the table that is on the figure, </w:t>
      </w:r>
      <w:r w:rsidR="00FC0251">
        <w:rPr>
          <w:rFonts w:asciiTheme="majorBidi" w:hAnsiTheme="majorBidi" w:cstheme="majorBidi"/>
          <w:lang w:val="en-US"/>
        </w:rPr>
        <w:t>which actually is a group delay difference of .3376ns, so group delay shouldn’t be a problem in this circuit.</w:t>
      </w:r>
    </w:p>
    <w:sectPr w:rsidR="003314BD" w:rsidRPr="002A6C2C" w:rsidSect="00DF3E4E">
      <w:headerReference w:type="default" r:id="rId35"/>
      <w:footerReference w:type="default" r:id="rId36"/>
      <w:pgSz w:w="12240" w:h="15840"/>
      <w:pgMar w:top="1440" w:right="1440" w:bottom="1440" w:left="2160" w:header="720" w:footer="720" w:gutter="0"/>
      <w:cols w:space="720"/>
      <w:sectPrChange w:id="171" w:author="Nicholas Newman" w:date="2026-02-04T18:31:00Z" w16du:dateUtc="2026-02-04T23:31:00Z">
        <w:sectPr w:rsidR="003314BD" w:rsidRPr="002A6C2C" w:rsidSect="00DF3E4E">
          <w:pgMar w:top="1440" w:right="1440" w:bottom="1440" w:left="1440" w:header="720" w:footer="720"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E17C5C" w14:textId="77777777" w:rsidR="00A25715" w:rsidRDefault="00A25715">
      <w:pPr>
        <w:spacing w:line="240" w:lineRule="auto"/>
      </w:pPr>
      <w:r>
        <w:separator/>
      </w:r>
    </w:p>
  </w:endnote>
  <w:endnote w:type="continuationSeparator" w:id="0">
    <w:p w14:paraId="69148DFE" w14:textId="77777777" w:rsidR="00A25715" w:rsidRDefault="00A257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72585CD-5ADF-4419-B62D-C459AC17997D}"/>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51656FA6-D935-4CE8-A7B0-CDA51C99A1A5}"/>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embedRegular r:id="rId3" w:fontKey="{07E787B5-BD54-4F19-AC4E-8BF280B78663}"/>
    <w:embedItalic r:id="rId4" w:fontKey="{A7E340DD-6653-45DD-981E-04366F5AE5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80"/>
      <w:gridCol w:w="2880"/>
      <w:gridCol w:w="2880"/>
    </w:tblGrid>
    <w:tr w:rsidR="005A52B8" w14:paraId="16543DA2" w14:textId="77777777" w:rsidTr="724EFB24">
      <w:trPr>
        <w:trHeight w:val="300"/>
      </w:trPr>
      <w:tc>
        <w:tcPr>
          <w:tcW w:w="3120" w:type="dxa"/>
        </w:tcPr>
        <w:p w14:paraId="6E2AFE27" w14:textId="1CC52ECA" w:rsidR="724EFB24" w:rsidRDefault="724EFB24" w:rsidP="724EFB24">
          <w:pPr>
            <w:pStyle w:val="Header"/>
            <w:ind w:left="-115"/>
          </w:pPr>
        </w:p>
      </w:tc>
      <w:tc>
        <w:tcPr>
          <w:tcW w:w="3120" w:type="dxa"/>
        </w:tcPr>
        <w:p w14:paraId="4B274708" w14:textId="0123903D" w:rsidR="724EFB24" w:rsidRDefault="724EFB24" w:rsidP="724EFB24">
          <w:pPr>
            <w:pStyle w:val="Header"/>
            <w:jc w:val="center"/>
          </w:pPr>
        </w:p>
      </w:tc>
      <w:tc>
        <w:tcPr>
          <w:tcW w:w="3120" w:type="dxa"/>
        </w:tcPr>
        <w:p w14:paraId="4746325A" w14:textId="334B7E3F" w:rsidR="724EFB24" w:rsidRDefault="724EFB24" w:rsidP="724EFB24">
          <w:pPr>
            <w:pStyle w:val="Header"/>
            <w:ind w:right="-115"/>
            <w:jc w:val="right"/>
          </w:pPr>
        </w:p>
      </w:tc>
    </w:tr>
  </w:tbl>
  <w:p w14:paraId="3B035DC5" w14:textId="1599D38A" w:rsidR="724EFB24" w:rsidRDefault="724EFB24" w:rsidP="724EFB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80"/>
      <w:gridCol w:w="2880"/>
      <w:gridCol w:w="2880"/>
    </w:tblGrid>
    <w:tr w:rsidR="005A52B8" w14:paraId="79B7F63E" w14:textId="77777777" w:rsidTr="724EFB24">
      <w:trPr>
        <w:trHeight w:val="300"/>
      </w:trPr>
      <w:tc>
        <w:tcPr>
          <w:tcW w:w="3120" w:type="dxa"/>
        </w:tcPr>
        <w:p w14:paraId="78236ADD" w14:textId="0841D914" w:rsidR="724EFB24" w:rsidRDefault="724EFB24" w:rsidP="724EFB24">
          <w:pPr>
            <w:pStyle w:val="Header"/>
            <w:ind w:left="-115"/>
          </w:pPr>
        </w:p>
      </w:tc>
      <w:tc>
        <w:tcPr>
          <w:tcW w:w="3120" w:type="dxa"/>
        </w:tcPr>
        <w:p w14:paraId="3A4E3159" w14:textId="37CAA126" w:rsidR="724EFB24" w:rsidRDefault="724EFB24" w:rsidP="724EFB24">
          <w:pPr>
            <w:pStyle w:val="Header"/>
            <w:jc w:val="center"/>
          </w:pPr>
        </w:p>
      </w:tc>
      <w:tc>
        <w:tcPr>
          <w:tcW w:w="3120" w:type="dxa"/>
        </w:tcPr>
        <w:p w14:paraId="09B642E4" w14:textId="09E85DA0" w:rsidR="724EFB24" w:rsidRDefault="724EFB24" w:rsidP="724EFB24">
          <w:pPr>
            <w:pStyle w:val="Header"/>
            <w:ind w:right="-115"/>
            <w:jc w:val="right"/>
          </w:pPr>
        </w:p>
      </w:tc>
    </w:tr>
  </w:tbl>
  <w:p w14:paraId="4C87A4B2" w14:textId="6386EF67" w:rsidR="724EFB24" w:rsidRDefault="724EFB24" w:rsidP="724EFB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DA4176" w14:textId="77777777" w:rsidR="00A25715" w:rsidRDefault="00A25715">
      <w:pPr>
        <w:spacing w:line="240" w:lineRule="auto"/>
      </w:pPr>
      <w:r>
        <w:separator/>
      </w:r>
    </w:p>
  </w:footnote>
  <w:footnote w:type="continuationSeparator" w:id="0">
    <w:p w14:paraId="64600C45" w14:textId="77777777" w:rsidR="00A25715" w:rsidRDefault="00A257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77"/>
      <w:gridCol w:w="2877"/>
      <w:gridCol w:w="2886"/>
    </w:tblGrid>
    <w:tr w:rsidR="005351C6" w14:paraId="11F2AB72" w14:textId="77777777" w:rsidTr="724EFB24">
      <w:trPr>
        <w:trHeight w:val="300"/>
      </w:trPr>
      <w:tc>
        <w:tcPr>
          <w:tcW w:w="3120" w:type="dxa"/>
        </w:tcPr>
        <w:p w14:paraId="4BF3B724" w14:textId="457D093F" w:rsidR="724EFB24" w:rsidRDefault="724EFB24" w:rsidP="724EFB24">
          <w:pPr>
            <w:pStyle w:val="Header"/>
            <w:ind w:left="-115"/>
          </w:pPr>
        </w:p>
      </w:tc>
      <w:tc>
        <w:tcPr>
          <w:tcW w:w="3120" w:type="dxa"/>
        </w:tcPr>
        <w:p w14:paraId="7E17F4A3" w14:textId="6DD530F2" w:rsidR="724EFB24" w:rsidRDefault="724EFB24" w:rsidP="724EFB24">
          <w:pPr>
            <w:pStyle w:val="Header"/>
            <w:jc w:val="center"/>
          </w:pPr>
        </w:p>
      </w:tc>
      <w:tc>
        <w:tcPr>
          <w:tcW w:w="3120" w:type="dxa"/>
        </w:tcPr>
        <w:p w14:paraId="01CEEBE7" w14:textId="51F3A53A" w:rsidR="724EFB24" w:rsidRPr="00541B48" w:rsidRDefault="724EFB24" w:rsidP="724EFB24">
          <w:pPr>
            <w:pStyle w:val="Header"/>
            <w:ind w:right="-115"/>
            <w:jc w:val="right"/>
            <w:rPr>
              <w:rFonts w:asciiTheme="majorBidi" w:hAnsiTheme="majorBidi" w:cstheme="majorBidi"/>
            </w:rPr>
          </w:pPr>
          <w:r w:rsidRPr="00541B48">
            <w:rPr>
              <w:rFonts w:asciiTheme="majorBidi" w:hAnsiTheme="majorBidi" w:cstheme="majorBidi"/>
            </w:rPr>
            <w:fldChar w:fldCharType="begin"/>
          </w:r>
          <w:r w:rsidRPr="00541B48">
            <w:rPr>
              <w:rFonts w:asciiTheme="majorBidi" w:hAnsiTheme="majorBidi" w:cstheme="majorBidi"/>
            </w:rPr>
            <w:instrText>PAGE</w:instrText>
          </w:r>
          <w:r w:rsidRPr="00541B48">
            <w:rPr>
              <w:rFonts w:asciiTheme="majorBidi" w:hAnsiTheme="majorBidi" w:cstheme="majorBidi"/>
            </w:rPr>
            <w:fldChar w:fldCharType="separate"/>
          </w:r>
          <w:r w:rsidR="003A658B" w:rsidRPr="00541B48">
            <w:rPr>
              <w:rFonts w:asciiTheme="majorBidi" w:hAnsiTheme="majorBidi" w:cstheme="majorBidi"/>
              <w:noProof/>
            </w:rPr>
            <w:t>1</w:t>
          </w:r>
          <w:r w:rsidRPr="00541B48">
            <w:rPr>
              <w:rFonts w:asciiTheme="majorBidi" w:hAnsiTheme="majorBidi" w:cstheme="majorBidi"/>
            </w:rPr>
            <w:fldChar w:fldCharType="end"/>
          </w:r>
        </w:p>
      </w:tc>
    </w:tr>
  </w:tbl>
  <w:p w14:paraId="0BDFD4C2" w14:textId="2DDF6595" w:rsidR="724EFB24" w:rsidRDefault="724EFB24" w:rsidP="724EFB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76"/>
      <w:gridCol w:w="2877"/>
      <w:gridCol w:w="2887"/>
    </w:tblGrid>
    <w:tr w:rsidR="005A52B8" w14:paraId="704F7606" w14:textId="77777777" w:rsidTr="724EFB24">
      <w:trPr>
        <w:trHeight w:val="300"/>
      </w:trPr>
      <w:tc>
        <w:tcPr>
          <w:tcW w:w="3120" w:type="dxa"/>
        </w:tcPr>
        <w:p w14:paraId="69BD68FE" w14:textId="32B77057" w:rsidR="724EFB24" w:rsidRDefault="724EFB24" w:rsidP="724EFB24">
          <w:pPr>
            <w:pStyle w:val="Header"/>
            <w:ind w:left="-115"/>
          </w:pPr>
        </w:p>
      </w:tc>
      <w:tc>
        <w:tcPr>
          <w:tcW w:w="3120" w:type="dxa"/>
        </w:tcPr>
        <w:p w14:paraId="14EA0CFA" w14:textId="71F30A7F" w:rsidR="724EFB24" w:rsidRDefault="724EFB24" w:rsidP="724EFB24">
          <w:pPr>
            <w:pStyle w:val="Header"/>
            <w:jc w:val="center"/>
          </w:pPr>
        </w:p>
      </w:tc>
      <w:tc>
        <w:tcPr>
          <w:tcW w:w="3120" w:type="dxa"/>
        </w:tcPr>
        <w:p w14:paraId="5DDA4A45" w14:textId="73E23371" w:rsidR="724EFB24" w:rsidRDefault="724EFB24" w:rsidP="724EFB24">
          <w:pPr>
            <w:pStyle w:val="Header"/>
            <w:ind w:right="-115"/>
            <w:jc w:val="right"/>
          </w:pPr>
          <w:r w:rsidRPr="724EFB24">
            <w:rPr>
              <w:rFonts w:ascii="Times New Roman" w:eastAsia="Times New Roman" w:hAnsi="Times New Roman" w:cs="Times New Roman"/>
            </w:rPr>
            <w:fldChar w:fldCharType="begin"/>
          </w:r>
          <w:r>
            <w:instrText>PAGE</w:instrText>
          </w:r>
          <w:r w:rsidRPr="724EFB24">
            <w:fldChar w:fldCharType="separate"/>
          </w:r>
          <w:r w:rsidR="003A658B">
            <w:rPr>
              <w:rFonts w:ascii="Times New Roman" w:eastAsia="Times New Roman" w:hAnsi="Times New Roman" w:cs="Times New Roman"/>
              <w:noProof/>
            </w:rPr>
            <w:t>8</w:t>
          </w:r>
          <w:r w:rsidRPr="724EFB24">
            <w:rPr>
              <w:rFonts w:ascii="Times New Roman" w:eastAsia="Times New Roman" w:hAnsi="Times New Roman" w:cs="Times New Roman"/>
            </w:rPr>
            <w:fldChar w:fldCharType="end"/>
          </w:r>
        </w:p>
      </w:tc>
    </w:tr>
  </w:tbl>
  <w:p w14:paraId="1C6CC5AD" w14:textId="09AEF77D" w:rsidR="724EFB24" w:rsidRDefault="724EFB24" w:rsidP="724EFB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4366F"/>
    <w:multiLevelType w:val="multilevel"/>
    <w:tmpl w:val="ECC84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A4A03"/>
    <w:multiLevelType w:val="multilevel"/>
    <w:tmpl w:val="4FEC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C425C"/>
    <w:multiLevelType w:val="hybridMultilevel"/>
    <w:tmpl w:val="1562A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C9775B"/>
    <w:multiLevelType w:val="multilevel"/>
    <w:tmpl w:val="7E68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30DC1"/>
    <w:multiLevelType w:val="hybridMultilevel"/>
    <w:tmpl w:val="1D2A5850"/>
    <w:lvl w:ilvl="0" w:tplc="53647468">
      <w:start w:val="1"/>
      <w:numFmt w:val="decimal"/>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6A80B34"/>
    <w:multiLevelType w:val="multilevel"/>
    <w:tmpl w:val="0870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758E2"/>
    <w:multiLevelType w:val="hybridMultilevel"/>
    <w:tmpl w:val="D1EE1CC4"/>
    <w:lvl w:ilvl="0" w:tplc="FAA2C672">
      <w:start w:val="1"/>
      <w:numFmt w:val="bullet"/>
      <w:lvlText w:val=""/>
      <w:lvlJc w:val="left"/>
      <w:pPr>
        <w:ind w:left="720" w:hanging="360"/>
      </w:pPr>
      <w:rPr>
        <w:rFonts w:ascii="Symbol" w:hAnsi="Symbol" w:hint="default"/>
      </w:rPr>
    </w:lvl>
    <w:lvl w:ilvl="1" w:tplc="8BB051C2">
      <w:start w:val="1"/>
      <w:numFmt w:val="bullet"/>
      <w:lvlText w:val="o"/>
      <w:lvlJc w:val="left"/>
      <w:pPr>
        <w:ind w:left="1440" w:hanging="360"/>
      </w:pPr>
      <w:rPr>
        <w:rFonts w:ascii="Courier New" w:hAnsi="Courier New" w:hint="default"/>
      </w:rPr>
    </w:lvl>
    <w:lvl w:ilvl="2" w:tplc="13CCE394">
      <w:start w:val="1"/>
      <w:numFmt w:val="bullet"/>
      <w:lvlText w:val=""/>
      <w:lvlJc w:val="left"/>
      <w:pPr>
        <w:ind w:left="2160" w:hanging="360"/>
      </w:pPr>
      <w:rPr>
        <w:rFonts w:ascii="Wingdings" w:hAnsi="Wingdings" w:hint="default"/>
      </w:rPr>
    </w:lvl>
    <w:lvl w:ilvl="3" w:tplc="5BD8DC52">
      <w:start w:val="1"/>
      <w:numFmt w:val="bullet"/>
      <w:lvlText w:val=""/>
      <w:lvlJc w:val="left"/>
      <w:pPr>
        <w:ind w:left="2880" w:hanging="360"/>
      </w:pPr>
      <w:rPr>
        <w:rFonts w:ascii="Symbol" w:hAnsi="Symbol" w:hint="default"/>
      </w:rPr>
    </w:lvl>
    <w:lvl w:ilvl="4" w:tplc="D5BC3E48">
      <w:start w:val="1"/>
      <w:numFmt w:val="bullet"/>
      <w:lvlText w:val="o"/>
      <w:lvlJc w:val="left"/>
      <w:pPr>
        <w:ind w:left="3600" w:hanging="360"/>
      </w:pPr>
      <w:rPr>
        <w:rFonts w:ascii="Courier New" w:hAnsi="Courier New" w:hint="default"/>
      </w:rPr>
    </w:lvl>
    <w:lvl w:ilvl="5" w:tplc="BB285C9E">
      <w:start w:val="1"/>
      <w:numFmt w:val="bullet"/>
      <w:lvlText w:val=""/>
      <w:lvlJc w:val="left"/>
      <w:pPr>
        <w:ind w:left="4320" w:hanging="360"/>
      </w:pPr>
      <w:rPr>
        <w:rFonts w:ascii="Wingdings" w:hAnsi="Wingdings" w:hint="default"/>
      </w:rPr>
    </w:lvl>
    <w:lvl w:ilvl="6" w:tplc="7ECE158A">
      <w:start w:val="1"/>
      <w:numFmt w:val="bullet"/>
      <w:lvlText w:val=""/>
      <w:lvlJc w:val="left"/>
      <w:pPr>
        <w:ind w:left="5040" w:hanging="360"/>
      </w:pPr>
      <w:rPr>
        <w:rFonts w:ascii="Symbol" w:hAnsi="Symbol" w:hint="default"/>
      </w:rPr>
    </w:lvl>
    <w:lvl w:ilvl="7" w:tplc="903254D8">
      <w:start w:val="1"/>
      <w:numFmt w:val="bullet"/>
      <w:lvlText w:val="o"/>
      <w:lvlJc w:val="left"/>
      <w:pPr>
        <w:ind w:left="5760" w:hanging="360"/>
      </w:pPr>
      <w:rPr>
        <w:rFonts w:ascii="Courier New" w:hAnsi="Courier New" w:hint="default"/>
      </w:rPr>
    </w:lvl>
    <w:lvl w:ilvl="8" w:tplc="507AB9B8">
      <w:start w:val="1"/>
      <w:numFmt w:val="bullet"/>
      <w:lvlText w:val=""/>
      <w:lvlJc w:val="left"/>
      <w:pPr>
        <w:ind w:left="6480" w:hanging="360"/>
      </w:pPr>
      <w:rPr>
        <w:rFonts w:ascii="Wingdings" w:hAnsi="Wingdings" w:hint="default"/>
      </w:rPr>
    </w:lvl>
  </w:abstractNum>
  <w:abstractNum w:abstractNumId="7" w15:restartNumberingAfterBreak="0">
    <w:nsid w:val="076C6D29"/>
    <w:multiLevelType w:val="multilevel"/>
    <w:tmpl w:val="0A38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B4FF4"/>
    <w:multiLevelType w:val="hybridMultilevel"/>
    <w:tmpl w:val="2730A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30F68"/>
    <w:multiLevelType w:val="hybridMultilevel"/>
    <w:tmpl w:val="995E54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D440A6A"/>
    <w:multiLevelType w:val="multilevel"/>
    <w:tmpl w:val="692A0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5F1E5E"/>
    <w:multiLevelType w:val="hybridMultilevel"/>
    <w:tmpl w:val="DB04B154"/>
    <w:lvl w:ilvl="0" w:tplc="8FDEBCF6">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D60C4F"/>
    <w:multiLevelType w:val="multilevel"/>
    <w:tmpl w:val="AA8066C6"/>
    <w:lvl w:ilvl="0">
      <w:start w:val="2"/>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2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0E5D2B02"/>
    <w:multiLevelType w:val="multilevel"/>
    <w:tmpl w:val="2C868D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BE4396"/>
    <w:multiLevelType w:val="multilevel"/>
    <w:tmpl w:val="476EAF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0FBD7898"/>
    <w:multiLevelType w:val="multilevel"/>
    <w:tmpl w:val="8070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031CD8"/>
    <w:multiLevelType w:val="multilevel"/>
    <w:tmpl w:val="4FEC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8A0CCE"/>
    <w:multiLevelType w:val="multilevel"/>
    <w:tmpl w:val="F6220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AD3D02"/>
    <w:multiLevelType w:val="multilevel"/>
    <w:tmpl w:val="48D8F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9D7073"/>
    <w:multiLevelType w:val="multilevel"/>
    <w:tmpl w:val="6B5AB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570E3"/>
    <w:multiLevelType w:val="multilevel"/>
    <w:tmpl w:val="4FECA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10544"/>
    <w:multiLevelType w:val="multilevel"/>
    <w:tmpl w:val="520A9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0D84730"/>
    <w:multiLevelType w:val="multilevel"/>
    <w:tmpl w:val="8934FD5E"/>
    <w:lvl w:ilvl="0">
      <w:start w:val="2"/>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15:restartNumberingAfterBreak="0">
    <w:nsid w:val="24837FBE"/>
    <w:multiLevelType w:val="multilevel"/>
    <w:tmpl w:val="C9D22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115CFB"/>
    <w:multiLevelType w:val="multilevel"/>
    <w:tmpl w:val="A950EC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B8E2DC6"/>
    <w:multiLevelType w:val="multilevel"/>
    <w:tmpl w:val="8F7AE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E14492"/>
    <w:multiLevelType w:val="multilevel"/>
    <w:tmpl w:val="A85419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16F5D23"/>
    <w:multiLevelType w:val="hybridMultilevel"/>
    <w:tmpl w:val="32788A5C"/>
    <w:lvl w:ilvl="0" w:tplc="86F874AA">
      <w:start w:val="1"/>
      <w:numFmt w:val="bullet"/>
      <w:lvlText w:val=""/>
      <w:lvlJc w:val="left"/>
      <w:pPr>
        <w:ind w:left="360" w:hanging="360"/>
      </w:pPr>
      <w:rPr>
        <w:rFonts w:ascii="Symbol" w:hAnsi="Symbol" w:hint="default"/>
      </w:rPr>
    </w:lvl>
    <w:lvl w:ilvl="1" w:tplc="0E0E7A36">
      <w:start w:val="1"/>
      <w:numFmt w:val="bullet"/>
      <w:lvlText w:val="o"/>
      <w:lvlJc w:val="left"/>
      <w:pPr>
        <w:ind w:left="1080" w:hanging="360"/>
      </w:pPr>
      <w:rPr>
        <w:rFonts w:ascii="Courier New" w:hAnsi="Courier New" w:hint="default"/>
      </w:rPr>
    </w:lvl>
    <w:lvl w:ilvl="2" w:tplc="0F045BEE">
      <w:start w:val="1"/>
      <w:numFmt w:val="bullet"/>
      <w:lvlText w:val=""/>
      <w:lvlJc w:val="left"/>
      <w:pPr>
        <w:ind w:left="1800" w:hanging="360"/>
      </w:pPr>
      <w:rPr>
        <w:rFonts w:ascii="Wingdings" w:hAnsi="Wingdings" w:hint="default"/>
      </w:rPr>
    </w:lvl>
    <w:lvl w:ilvl="3" w:tplc="16E6C436">
      <w:start w:val="1"/>
      <w:numFmt w:val="bullet"/>
      <w:lvlText w:val=""/>
      <w:lvlJc w:val="left"/>
      <w:pPr>
        <w:ind w:left="2520" w:hanging="360"/>
      </w:pPr>
      <w:rPr>
        <w:rFonts w:ascii="Symbol" w:hAnsi="Symbol" w:hint="default"/>
      </w:rPr>
    </w:lvl>
    <w:lvl w:ilvl="4" w:tplc="EEF4C13E">
      <w:start w:val="1"/>
      <w:numFmt w:val="bullet"/>
      <w:lvlText w:val="o"/>
      <w:lvlJc w:val="left"/>
      <w:pPr>
        <w:ind w:left="3240" w:hanging="360"/>
      </w:pPr>
      <w:rPr>
        <w:rFonts w:ascii="Courier New" w:hAnsi="Courier New" w:hint="default"/>
      </w:rPr>
    </w:lvl>
    <w:lvl w:ilvl="5" w:tplc="FEB642A0">
      <w:start w:val="1"/>
      <w:numFmt w:val="bullet"/>
      <w:lvlText w:val=""/>
      <w:lvlJc w:val="left"/>
      <w:pPr>
        <w:ind w:left="3960" w:hanging="360"/>
      </w:pPr>
      <w:rPr>
        <w:rFonts w:ascii="Wingdings" w:hAnsi="Wingdings" w:hint="default"/>
      </w:rPr>
    </w:lvl>
    <w:lvl w:ilvl="6" w:tplc="661A4ABA">
      <w:start w:val="1"/>
      <w:numFmt w:val="bullet"/>
      <w:lvlText w:val=""/>
      <w:lvlJc w:val="left"/>
      <w:pPr>
        <w:ind w:left="4680" w:hanging="360"/>
      </w:pPr>
      <w:rPr>
        <w:rFonts w:ascii="Symbol" w:hAnsi="Symbol" w:hint="default"/>
      </w:rPr>
    </w:lvl>
    <w:lvl w:ilvl="7" w:tplc="11A09E94">
      <w:start w:val="1"/>
      <w:numFmt w:val="bullet"/>
      <w:lvlText w:val="o"/>
      <w:lvlJc w:val="left"/>
      <w:pPr>
        <w:ind w:left="5400" w:hanging="360"/>
      </w:pPr>
      <w:rPr>
        <w:rFonts w:ascii="Courier New" w:hAnsi="Courier New" w:hint="default"/>
      </w:rPr>
    </w:lvl>
    <w:lvl w:ilvl="8" w:tplc="FAAC3CFC">
      <w:start w:val="1"/>
      <w:numFmt w:val="bullet"/>
      <w:lvlText w:val=""/>
      <w:lvlJc w:val="left"/>
      <w:pPr>
        <w:ind w:left="6120" w:hanging="360"/>
      </w:pPr>
      <w:rPr>
        <w:rFonts w:ascii="Wingdings" w:hAnsi="Wingdings" w:hint="default"/>
      </w:rPr>
    </w:lvl>
  </w:abstractNum>
  <w:abstractNum w:abstractNumId="28" w15:restartNumberingAfterBreak="0">
    <w:nsid w:val="318C1444"/>
    <w:multiLevelType w:val="multilevel"/>
    <w:tmpl w:val="4FEC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5F2B18"/>
    <w:multiLevelType w:val="hybridMultilevel"/>
    <w:tmpl w:val="F1F842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ED71CE"/>
    <w:multiLevelType w:val="multilevel"/>
    <w:tmpl w:val="87FC3AB0"/>
    <w:lvl w:ilvl="0">
      <w:start w:val="2"/>
      <w:numFmt w:val="decimal"/>
      <w:lvlText w:val="%1"/>
      <w:lvlJc w:val="left"/>
      <w:pPr>
        <w:ind w:left="735" w:hanging="735"/>
      </w:pPr>
      <w:rPr>
        <w:rFonts w:hint="default"/>
      </w:rPr>
    </w:lvl>
    <w:lvl w:ilvl="1">
      <w:start w:val="21"/>
      <w:numFmt w:val="decimal"/>
      <w:lvlText w:val="%1.%2"/>
      <w:lvlJc w:val="left"/>
      <w:pPr>
        <w:ind w:left="735" w:hanging="73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1" w15:restartNumberingAfterBreak="0">
    <w:nsid w:val="33CF3F75"/>
    <w:multiLevelType w:val="multilevel"/>
    <w:tmpl w:val="4A6A5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6021E4E"/>
    <w:multiLevelType w:val="multilevel"/>
    <w:tmpl w:val="4FECA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0A2717"/>
    <w:multiLevelType w:val="multilevel"/>
    <w:tmpl w:val="4FEC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E20413"/>
    <w:multiLevelType w:val="multilevel"/>
    <w:tmpl w:val="DABE634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5" w15:restartNumberingAfterBreak="0">
    <w:nsid w:val="41662E04"/>
    <w:multiLevelType w:val="multilevel"/>
    <w:tmpl w:val="22F0C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1A10831"/>
    <w:multiLevelType w:val="multilevel"/>
    <w:tmpl w:val="E4C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C56924"/>
    <w:multiLevelType w:val="multilevel"/>
    <w:tmpl w:val="4FECA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1A131D"/>
    <w:multiLevelType w:val="multilevel"/>
    <w:tmpl w:val="C6DE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D2397C"/>
    <w:multiLevelType w:val="multilevel"/>
    <w:tmpl w:val="09FED592"/>
    <w:lvl w:ilvl="0">
      <w:start w:val="2"/>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0" w15:restartNumberingAfterBreak="0">
    <w:nsid w:val="52D612E6"/>
    <w:multiLevelType w:val="multilevel"/>
    <w:tmpl w:val="4FECA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D16E91"/>
    <w:multiLevelType w:val="multilevel"/>
    <w:tmpl w:val="0D2A4BE0"/>
    <w:lvl w:ilvl="0">
      <w:start w:val="2"/>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2" w15:restartNumberingAfterBreak="0">
    <w:nsid w:val="5A704A4A"/>
    <w:multiLevelType w:val="multilevel"/>
    <w:tmpl w:val="4FEC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AC4F17"/>
    <w:multiLevelType w:val="multilevel"/>
    <w:tmpl w:val="4FECA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6E334E"/>
    <w:multiLevelType w:val="multilevel"/>
    <w:tmpl w:val="F1D65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4B9C978"/>
    <w:multiLevelType w:val="hybridMultilevel"/>
    <w:tmpl w:val="847ADA16"/>
    <w:lvl w:ilvl="0" w:tplc="35184D24">
      <w:start w:val="1"/>
      <w:numFmt w:val="bullet"/>
      <w:lvlText w:val=""/>
      <w:lvlJc w:val="left"/>
      <w:pPr>
        <w:ind w:left="360" w:hanging="360"/>
      </w:pPr>
      <w:rPr>
        <w:rFonts w:ascii="Symbol" w:hAnsi="Symbol" w:hint="default"/>
      </w:rPr>
    </w:lvl>
    <w:lvl w:ilvl="1" w:tplc="B88445EA">
      <w:start w:val="1"/>
      <w:numFmt w:val="bullet"/>
      <w:lvlText w:val="o"/>
      <w:lvlJc w:val="left"/>
      <w:pPr>
        <w:ind w:left="1080" w:hanging="360"/>
      </w:pPr>
      <w:rPr>
        <w:rFonts w:ascii="Courier New" w:hAnsi="Courier New" w:hint="default"/>
      </w:rPr>
    </w:lvl>
    <w:lvl w:ilvl="2" w:tplc="ADD0B802">
      <w:start w:val="1"/>
      <w:numFmt w:val="bullet"/>
      <w:lvlText w:val=""/>
      <w:lvlJc w:val="left"/>
      <w:pPr>
        <w:ind w:left="1800" w:hanging="360"/>
      </w:pPr>
      <w:rPr>
        <w:rFonts w:ascii="Wingdings" w:hAnsi="Wingdings" w:hint="default"/>
      </w:rPr>
    </w:lvl>
    <w:lvl w:ilvl="3" w:tplc="A7808424">
      <w:start w:val="1"/>
      <w:numFmt w:val="bullet"/>
      <w:lvlText w:val=""/>
      <w:lvlJc w:val="left"/>
      <w:pPr>
        <w:ind w:left="2520" w:hanging="360"/>
      </w:pPr>
      <w:rPr>
        <w:rFonts w:ascii="Symbol" w:hAnsi="Symbol" w:hint="default"/>
      </w:rPr>
    </w:lvl>
    <w:lvl w:ilvl="4" w:tplc="EB1883F8">
      <w:start w:val="1"/>
      <w:numFmt w:val="bullet"/>
      <w:lvlText w:val="o"/>
      <w:lvlJc w:val="left"/>
      <w:pPr>
        <w:ind w:left="3240" w:hanging="360"/>
      </w:pPr>
      <w:rPr>
        <w:rFonts w:ascii="Courier New" w:hAnsi="Courier New" w:hint="default"/>
      </w:rPr>
    </w:lvl>
    <w:lvl w:ilvl="5" w:tplc="54664D46">
      <w:start w:val="1"/>
      <w:numFmt w:val="bullet"/>
      <w:lvlText w:val=""/>
      <w:lvlJc w:val="left"/>
      <w:pPr>
        <w:ind w:left="3960" w:hanging="360"/>
      </w:pPr>
      <w:rPr>
        <w:rFonts w:ascii="Wingdings" w:hAnsi="Wingdings" w:hint="default"/>
      </w:rPr>
    </w:lvl>
    <w:lvl w:ilvl="6" w:tplc="C52E2B9A">
      <w:start w:val="1"/>
      <w:numFmt w:val="bullet"/>
      <w:lvlText w:val=""/>
      <w:lvlJc w:val="left"/>
      <w:pPr>
        <w:ind w:left="4680" w:hanging="360"/>
      </w:pPr>
      <w:rPr>
        <w:rFonts w:ascii="Symbol" w:hAnsi="Symbol" w:hint="default"/>
      </w:rPr>
    </w:lvl>
    <w:lvl w:ilvl="7" w:tplc="0D54B10E">
      <w:start w:val="1"/>
      <w:numFmt w:val="bullet"/>
      <w:lvlText w:val="o"/>
      <w:lvlJc w:val="left"/>
      <w:pPr>
        <w:ind w:left="5400" w:hanging="360"/>
      </w:pPr>
      <w:rPr>
        <w:rFonts w:ascii="Courier New" w:hAnsi="Courier New" w:hint="default"/>
      </w:rPr>
    </w:lvl>
    <w:lvl w:ilvl="8" w:tplc="F1981312">
      <w:start w:val="1"/>
      <w:numFmt w:val="bullet"/>
      <w:lvlText w:val=""/>
      <w:lvlJc w:val="left"/>
      <w:pPr>
        <w:ind w:left="6120" w:hanging="360"/>
      </w:pPr>
      <w:rPr>
        <w:rFonts w:ascii="Wingdings" w:hAnsi="Wingdings" w:hint="default"/>
      </w:rPr>
    </w:lvl>
  </w:abstractNum>
  <w:abstractNum w:abstractNumId="46" w15:restartNumberingAfterBreak="0">
    <w:nsid w:val="65960040"/>
    <w:multiLevelType w:val="multilevel"/>
    <w:tmpl w:val="83165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6DE2E97"/>
    <w:multiLevelType w:val="multilevel"/>
    <w:tmpl w:val="1BAC0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4739E9"/>
    <w:multiLevelType w:val="hybridMultilevel"/>
    <w:tmpl w:val="F1F842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A6B4C61"/>
    <w:multiLevelType w:val="hybridMultilevel"/>
    <w:tmpl w:val="F1F842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D483A3B"/>
    <w:multiLevelType w:val="multilevel"/>
    <w:tmpl w:val="3932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D33287"/>
    <w:multiLevelType w:val="multilevel"/>
    <w:tmpl w:val="471C8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21C682C"/>
    <w:multiLevelType w:val="multilevel"/>
    <w:tmpl w:val="35AE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6F55A9"/>
    <w:multiLevelType w:val="hybridMultilevel"/>
    <w:tmpl w:val="F1F842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2E63D63"/>
    <w:multiLevelType w:val="multilevel"/>
    <w:tmpl w:val="9F38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713CFF"/>
    <w:multiLevelType w:val="hybridMultilevel"/>
    <w:tmpl w:val="352097D2"/>
    <w:lvl w:ilvl="0" w:tplc="EC0C3966">
      <w:start w:val="1"/>
      <w:numFmt w:val="bullet"/>
      <w:lvlText w:val=""/>
      <w:lvlJc w:val="left"/>
      <w:pPr>
        <w:ind w:left="720" w:hanging="360"/>
      </w:pPr>
      <w:rPr>
        <w:rFonts w:ascii="Symbol" w:hAnsi="Symbol" w:hint="default"/>
      </w:rPr>
    </w:lvl>
    <w:lvl w:ilvl="1" w:tplc="4F447900">
      <w:start w:val="1"/>
      <w:numFmt w:val="bullet"/>
      <w:lvlText w:val="o"/>
      <w:lvlJc w:val="left"/>
      <w:pPr>
        <w:ind w:left="1440" w:hanging="360"/>
      </w:pPr>
      <w:rPr>
        <w:rFonts w:ascii="Courier New" w:hAnsi="Courier New" w:hint="default"/>
      </w:rPr>
    </w:lvl>
    <w:lvl w:ilvl="2" w:tplc="8C587F3E">
      <w:start w:val="1"/>
      <w:numFmt w:val="bullet"/>
      <w:lvlText w:val=""/>
      <w:lvlJc w:val="left"/>
      <w:pPr>
        <w:ind w:left="2160" w:hanging="360"/>
      </w:pPr>
      <w:rPr>
        <w:rFonts w:ascii="Wingdings" w:hAnsi="Wingdings" w:hint="default"/>
      </w:rPr>
    </w:lvl>
    <w:lvl w:ilvl="3" w:tplc="CBBEE46A">
      <w:start w:val="1"/>
      <w:numFmt w:val="bullet"/>
      <w:lvlText w:val=""/>
      <w:lvlJc w:val="left"/>
      <w:pPr>
        <w:ind w:left="2880" w:hanging="360"/>
      </w:pPr>
      <w:rPr>
        <w:rFonts w:ascii="Symbol" w:hAnsi="Symbol" w:hint="default"/>
      </w:rPr>
    </w:lvl>
    <w:lvl w:ilvl="4" w:tplc="5D10AAF4">
      <w:start w:val="1"/>
      <w:numFmt w:val="bullet"/>
      <w:lvlText w:val="o"/>
      <w:lvlJc w:val="left"/>
      <w:pPr>
        <w:ind w:left="3600" w:hanging="360"/>
      </w:pPr>
      <w:rPr>
        <w:rFonts w:ascii="Courier New" w:hAnsi="Courier New" w:hint="default"/>
      </w:rPr>
    </w:lvl>
    <w:lvl w:ilvl="5" w:tplc="ED4E768A">
      <w:start w:val="1"/>
      <w:numFmt w:val="bullet"/>
      <w:lvlText w:val=""/>
      <w:lvlJc w:val="left"/>
      <w:pPr>
        <w:ind w:left="4320" w:hanging="360"/>
      </w:pPr>
      <w:rPr>
        <w:rFonts w:ascii="Wingdings" w:hAnsi="Wingdings" w:hint="default"/>
      </w:rPr>
    </w:lvl>
    <w:lvl w:ilvl="6" w:tplc="25B88C88">
      <w:start w:val="1"/>
      <w:numFmt w:val="bullet"/>
      <w:lvlText w:val=""/>
      <w:lvlJc w:val="left"/>
      <w:pPr>
        <w:ind w:left="5040" w:hanging="360"/>
      </w:pPr>
      <w:rPr>
        <w:rFonts w:ascii="Symbol" w:hAnsi="Symbol" w:hint="default"/>
      </w:rPr>
    </w:lvl>
    <w:lvl w:ilvl="7" w:tplc="BAE696C0">
      <w:start w:val="1"/>
      <w:numFmt w:val="bullet"/>
      <w:lvlText w:val="o"/>
      <w:lvlJc w:val="left"/>
      <w:pPr>
        <w:ind w:left="5760" w:hanging="360"/>
      </w:pPr>
      <w:rPr>
        <w:rFonts w:ascii="Courier New" w:hAnsi="Courier New" w:hint="default"/>
      </w:rPr>
    </w:lvl>
    <w:lvl w:ilvl="8" w:tplc="DA6284AC">
      <w:start w:val="1"/>
      <w:numFmt w:val="bullet"/>
      <w:lvlText w:val=""/>
      <w:lvlJc w:val="left"/>
      <w:pPr>
        <w:ind w:left="6480" w:hanging="360"/>
      </w:pPr>
      <w:rPr>
        <w:rFonts w:ascii="Wingdings" w:hAnsi="Wingdings" w:hint="default"/>
      </w:rPr>
    </w:lvl>
  </w:abstractNum>
  <w:abstractNum w:abstractNumId="56" w15:restartNumberingAfterBreak="0">
    <w:nsid w:val="773B64CF"/>
    <w:multiLevelType w:val="multilevel"/>
    <w:tmpl w:val="5A48F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7803C50"/>
    <w:multiLevelType w:val="multilevel"/>
    <w:tmpl w:val="2912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69754F"/>
    <w:multiLevelType w:val="multilevel"/>
    <w:tmpl w:val="6AC0DEE2"/>
    <w:lvl w:ilvl="0">
      <w:start w:val="2"/>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9" w15:restartNumberingAfterBreak="0">
    <w:nsid w:val="7AE335A4"/>
    <w:multiLevelType w:val="hybridMultilevel"/>
    <w:tmpl w:val="85B863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DC0094C"/>
    <w:multiLevelType w:val="hybridMultilevel"/>
    <w:tmpl w:val="F1F842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00715226">
    <w:abstractNumId w:val="55"/>
  </w:num>
  <w:num w:numId="2" w16cid:durableId="1853759254">
    <w:abstractNumId w:val="6"/>
  </w:num>
  <w:num w:numId="3" w16cid:durableId="1677341797">
    <w:abstractNumId w:val="27"/>
  </w:num>
  <w:num w:numId="4" w16cid:durableId="1668510041">
    <w:abstractNumId w:val="45"/>
  </w:num>
  <w:num w:numId="5" w16cid:durableId="974214447">
    <w:abstractNumId w:val="34"/>
  </w:num>
  <w:num w:numId="6" w16cid:durableId="1130201065">
    <w:abstractNumId w:val="13"/>
  </w:num>
  <w:num w:numId="7" w16cid:durableId="678317752">
    <w:abstractNumId w:val="35"/>
  </w:num>
  <w:num w:numId="8" w16cid:durableId="2000578279">
    <w:abstractNumId w:val="31"/>
  </w:num>
  <w:num w:numId="9" w16cid:durableId="1124932283">
    <w:abstractNumId w:val="14"/>
  </w:num>
  <w:num w:numId="10" w16cid:durableId="655838726">
    <w:abstractNumId w:val="24"/>
  </w:num>
  <w:num w:numId="11" w16cid:durableId="1040780646">
    <w:abstractNumId w:val="46"/>
  </w:num>
  <w:num w:numId="12" w16cid:durableId="916090885">
    <w:abstractNumId w:val="21"/>
  </w:num>
  <w:num w:numId="13" w16cid:durableId="1959755398">
    <w:abstractNumId w:val="26"/>
  </w:num>
  <w:num w:numId="14" w16cid:durableId="1635410652">
    <w:abstractNumId w:val="44"/>
  </w:num>
  <w:num w:numId="15" w16cid:durableId="490801935">
    <w:abstractNumId w:val="51"/>
  </w:num>
  <w:num w:numId="16" w16cid:durableId="517620323">
    <w:abstractNumId w:val="56"/>
  </w:num>
  <w:num w:numId="17" w16cid:durableId="1780563999">
    <w:abstractNumId w:val="54"/>
  </w:num>
  <w:num w:numId="18" w16cid:durableId="254945928">
    <w:abstractNumId w:val="23"/>
  </w:num>
  <w:num w:numId="19" w16cid:durableId="1895848302">
    <w:abstractNumId w:val="38"/>
  </w:num>
  <w:num w:numId="20" w16cid:durableId="499276402">
    <w:abstractNumId w:val="17"/>
  </w:num>
  <w:num w:numId="21" w16cid:durableId="1218476243">
    <w:abstractNumId w:val="52"/>
  </w:num>
  <w:num w:numId="22" w16cid:durableId="408578233">
    <w:abstractNumId w:val="7"/>
  </w:num>
  <w:num w:numId="23" w16cid:durableId="581842398">
    <w:abstractNumId w:val="59"/>
  </w:num>
  <w:num w:numId="24" w16cid:durableId="1351250949">
    <w:abstractNumId w:val="29"/>
  </w:num>
  <w:num w:numId="25" w16cid:durableId="1547255435">
    <w:abstractNumId w:val="48"/>
  </w:num>
  <w:num w:numId="26" w16cid:durableId="2000041417">
    <w:abstractNumId w:val="53"/>
  </w:num>
  <w:num w:numId="27" w16cid:durableId="1749225572">
    <w:abstractNumId w:val="60"/>
  </w:num>
  <w:num w:numId="28" w16cid:durableId="1939480922">
    <w:abstractNumId w:val="49"/>
  </w:num>
  <w:num w:numId="29" w16cid:durableId="2059087454">
    <w:abstractNumId w:val="2"/>
  </w:num>
  <w:num w:numId="30" w16cid:durableId="1100301265">
    <w:abstractNumId w:val="3"/>
  </w:num>
  <w:num w:numId="31" w16cid:durableId="137917660">
    <w:abstractNumId w:val="47"/>
  </w:num>
  <w:num w:numId="32" w16cid:durableId="480117082">
    <w:abstractNumId w:val="57"/>
  </w:num>
  <w:num w:numId="33" w16cid:durableId="701396285">
    <w:abstractNumId w:val="28"/>
  </w:num>
  <w:num w:numId="34" w16cid:durableId="470753088">
    <w:abstractNumId w:val="50"/>
  </w:num>
  <w:num w:numId="35" w16cid:durableId="94447725">
    <w:abstractNumId w:val="5"/>
  </w:num>
  <w:num w:numId="36" w16cid:durableId="593365583">
    <w:abstractNumId w:val="19"/>
  </w:num>
  <w:num w:numId="37" w16cid:durableId="236477333">
    <w:abstractNumId w:val="25"/>
  </w:num>
  <w:num w:numId="38" w16cid:durableId="1320648134">
    <w:abstractNumId w:val="18"/>
  </w:num>
  <w:num w:numId="39" w16cid:durableId="1629433580">
    <w:abstractNumId w:val="39"/>
  </w:num>
  <w:num w:numId="40" w16cid:durableId="1739474761">
    <w:abstractNumId w:val="1"/>
  </w:num>
  <w:num w:numId="41" w16cid:durableId="137769927">
    <w:abstractNumId w:val="16"/>
  </w:num>
  <w:num w:numId="42" w16cid:durableId="1720663552">
    <w:abstractNumId w:val="33"/>
  </w:num>
  <w:num w:numId="43" w16cid:durableId="751700961">
    <w:abstractNumId w:val="42"/>
  </w:num>
  <w:num w:numId="44" w16cid:durableId="1588534795">
    <w:abstractNumId w:val="30"/>
  </w:num>
  <w:num w:numId="45" w16cid:durableId="125125988">
    <w:abstractNumId w:val="58"/>
  </w:num>
  <w:num w:numId="46" w16cid:durableId="675767107">
    <w:abstractNumId w:val="12"/>
  </w:num>
  <w:num w:numId="47" w16cid:durableId="1233199355">
    <w:abstractNumId w:val="22"/>
  </w:num>
  <w:num w:numId="48" w16cid:durableId="551769710">
    <w:abstractNumId w:val="41"/>
  </w:num>
  <w:num w:numId="49" w16cid:durableId="1561403379">
    <w:abstractNumId w:val="43"/>
  </w:num>
  <w:num w:numId="50" w16cid:durableId="1256935117">
    <w:abstractNumId w:val="40"/>
  </w:num>
  <w:num w:numId="51" w16cid:durableId="1419867028">
    <w:abstractNumId w:val="37"/>
  </w:num>
  <w:num w:numId="52" w16cid:durableId="1357998974">
    <w:abstractNumId w:val="20"/>
  </w:num>
  <w:num w:numId="53" w16cid:durableId="58989247">
    <w:abstractNumId w:val="32"/>
  </w:num>
  <w:num w:numId="54" w16cid:durableId="1927113421">
    <w:abstractNumId w:val="4"/>
  </w:num>
  <w:num w:numId="55" w16cid:durableId="1307126683">
    <w:abstractNumId w:val="8"/>
  </w:num>
  <w:num w:numId="56" w16cid:durableId="711468110">
    <w:abstractNumId w:val="10"/>
  </w:num>
  <w:num w:numId="57" w16cid:durableId="1164278426">
    <w:abstractNumId w:val="0"/>
  </w:num>
  <w:num w:numId="58" w16cid:durableId="1725056121">
    <w:abstractNumId w:val="11"/>
  </w:num>
  <w:num w:numId="59" w16cid:durableId="2101754923">
    <w:abstractNumId w:val="9"/>
  </w:num>
  <w:num w:numId="60" w16cid:durableId="828207395">
    <w:abstractNumId w:val="36"/>
  </w:num>
  <w:num w:numId="61" w16cid:durableId="421142379">
    <w:abstractNumId w:val="1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42F"/>
    <w:rsid w:val="00000916"/>
    <w:rsid w:val="00000FC1"/>
    <w:rsid w:val="00001F9D"/>
    <w:rsid w:val="00002B55"/>
    <w:rsid w:val="000053A4"/>
    <w:rsid w:val="000061EA"/>
    <w:rsid w:val="00007A88"/>
    <w:rsid w:val="00011DFB"/>
    <w:rsid w:val="00014EA2"/>
    <w:rsid w:val="0001695A"/>
    <w:rsid w:val="00020F88"/>
    <w:rsid w:val="000239E1"/>
    <w:rsid w:val="00023B2D"/>
    <w:rsid w:val="00023DB3"/>
    <w:rsid w:val="00025AC2"/>
    <w:rsid w:val="000265DE"/>
    <w:rsid w:val="00032BA9"/>
    <w:rsid w:val="00032BE7"/>
    <w:rsid w:val="00033BB5"/>
    <w:rsid w:val="000353D2"/>
    <w:rsid w:val="000363E7"/>
    <w:rsid w:val="00036AD3"/>
    <w:rsid w:val="00037825"/>
    <w:rsid w:val="0004111F"/>
    <w:rsid w:val="00041954"/>
    <w:rsid w:val="00042C7D"/>
    <w:rsid w:val="00044D39"/>
    <w:rsid w:val="00046BCC"/>
    <w:rsid w:val="00046C1C"/>
    <w:rsid w:val="00047E1A"/>
    <w:rsid w:val="000507DD"/>
    <w:rsid w:val="00052DC0"/>
    <w:rsid w:val="0005692B"/>
    <w:rsid w:val="00057660"/>
    <w:rsid w:val="00061667"/>
    <w:rsid w:val="00061A54"/>
    <w:rsid w:val="00061F3F"/>
    <w:rsid w:val="0006478B"/>
    <w:rsid w:val="000649B0"/>
    <w:rsid w:val="00064D26"/>
    <w:rsid w:val="00064E57"/>
    <w:rsid w:val="0006568D"/>
    <w:rsid w:val="000664B3"/>
    <w:rsid w:val="000679C2"/>
    <w:rsid w:val="00067B4D"/>
    <w:rsid w:val="00067C2A"/>
    <w:rsid w:val="000719B2"/>
    <w:rsid w:val="00071EA7"/>
    <w:rsid w:val="00072526"/>
    <w:rsid w:val="00073110"/>
    <w:rsid w:val="00073697"/>
    <w:rsid w:val="00073FF9"/>
    <w:rsid w:val="00075F0F"/>
    <w:rsid w:val="00077176"/>
    <w:rsid w:val="00077C89"/>
    <w:rsid w:val="000810AF"/>
    <w:rsid w:val="00084573"/>
    <w:rsid w:val="000871ED"/>
    <w:rsid w:val="00087C3E"/>
    <w:rsid w:val="000958E9"/>
    <w:rsid w:val="00095DB7"/>
    <w:rsid w:val="00097A81"/>
    <w:rsid w:val="000A046B"/>
    <w:rsid w:val="000A44A7"/>
    <w:rsid w:val="000A5B40"/>
    <w:rsid w:val="000B0C2B"/>
    <w:rsid w:val="000B0DC6"/>
    <w:rsid w:val="000B184B"/>
    <w:rsid w:val="000B27FE"/>
    <w:rsid w:val="000B3423"/>
    <w:rsid w:val="000B3585"/>
    <w:rsid w:val="000B42D1"/>
    <w:rsid w:val="000B53F6"/>
    <w:rsid w:val="000B6441"/>
    <w:rsid w:val="000C0410"/>
    <w:rsid w:val="000C2460"/>
    <w:rsid w:val="000C338E"/>
    <w:rsid w:val="000C37B4"/>
    <w:rsid w:val="000C39C7"/>
    <w:rsid w:val="000C3E14"/>
    <w:rsid w:val="000C4985"/>
    <w:rsid w:val="000C7CB3"/>
    <w:rsid w:val="000D020B"/>
    <w:rsid w:val="000D0C91"/>
    <w:rsid w:val="000D1302"/>
    <w:rsid w:val="000D3278"/>
    <w:rsid w:val="000D33AC"/>
    <w:rsid w:val="000E0C98"/>
    <w:rsid w:val="000E1482"/>
    <w:rsid w:val="000E25A0"/>
    <w:rsid w:val="000E4556"/>
    <w:rsid w:val="000E5318"/>
    <w:rsid w:val="000E5818"/>
    <w:rsid w:val="000F07F9"/>
    <w:rsid w:val="000F1C04"/>
    <w:rsid w:val="000F5337"/>
    <w:rsid w:val="000F567F"/>
    <w:rsid w:val="000F649D"/>
    <w:rsid w:val="000F7D16"/>
    <w:rsid w:val="00100498"/>
    <w:rsid w:val="00101871"/>
    <w:rsid w:val="00102571"/>
    <w:rsid w:val="00102895"/>
    <w:rsid w:val="0010531D"/>
    <w:rsid w:val="001101A6"/>
    <w:rsid w:val="0011105B"/>
    <w:rsid w:val="00111242"/>
    <w:rsid w:val="0011166F"/>
    <w:rsid w:val="00112E34"/>
    <w:rsid w:val="001132D7"/>
    <w:rsid w:val="0012006B"/>
    <w:rsid w:val="001215F4"/>
    <w:rsid w:val="00121AA7"/>
    <w:rsid w:val="001234AE"/>
    <w:rsid w:val="00123743"/>
    <w:rsid w:val="00123AB6"/>
    <w:rsid w:val="00123EB4"/>
    <w:rsid w:val="00124D72"/>
    <w:rsid w:val="001255A0"/>
    <w:rsid w:val="00125667"/>
    <w:rsid w:val="001257C1"/>
    <w:rsid w:val="00126342"/>
    <w:rsid w:val="001264C2"/>
    <w:rsid w:val="0012757A"/>
    <w:rsid w:val="00130660"/>
    <w:rsid w:val="00133C63"/>
    <w:rsid w:val="001345A4"/>
    <w:rsid w:val="001348F7"/>
    <w:rsid w:val="001351A7"/>
    <w:rsid w:val="0013608A"/>
    <w:rsid w:val="001404DD"/>
    <w:rsid w:val="001425E0"/>
    <w:rsid w:val="00142C98"/>
    <w:rsid w:val="00145CA6"/>
    <w:rsid w:val="00147BF9"/>
    <w:rsid w:val="001531FC"/>
    <w:rsid w:val="0015324C"/>
    <w:rsid w:val="00153FC5"/>
    <w:rsid w:val="00154A38"/>
    <w:rsid w:val="0015595A"/>
    <w:rsid w:val="00155A48"/>
    <w:rsid w:val="00156AF8"/>
    <w:rsid w:val="00157EB4"/>
    <w:rsid w:val="0016027D"/>
    <w:rsid w:val="00164C88"/>
    <w:rsid w:val="00165784"/>
    <w:rsid w:val="00166F3F"/>
    <w:rsid w:val="001708AC"/>
    <w:rsid w:val="00171477"/>
    <w:rsid w:val="001719D7"/>
    <w:rsid w:val="0017275C"/>
    <w:rsid w:val="0017498A"/>
    <w:rsid w:val="00175430"/>
    <w:rsid w:val="00175434"/>
    <w:rsid w:val="001764A0"/>
    <w:rsid w:val="001765B1"/>
    <w:rsid w:val="0017719E"/>
    <w:rsid w:val="00182E55"/>
    <w:rsid w:val="00184A6A"/>
    <w:rsid w:val="0018637A"/>
    <w:rsid w:val="00186850"/>
    <w:rsid w:val="00190776"/>
    <w:rsid w:val="001913D1"/>
    <w:rsid w:val="00194B29"/>
    <w:rsid w:val="00195D88"/>
    <w:rsid w:val="00196FB6"/>
    <w:rsid w:val="00197C7D"/>
    <w:rsid w:val="00197CA2"/>
    <w:rsid w:val="001A1D53"/>
    <w:rsid w:val="001A45E8"/>
    <w:rsid w:val="001A4EB2"/>
    <w:rsid w:val="001A564E"/>
    <w:rsid w:val="001A69C5"/>
    <w:rsid w:val="001A6D42"/>
    <w:rsid w:val="001A744B"/>
    <w:rsid w:val="001A79A6"/>
    <w:rsid w:val="001B165D"/>
    <w:rsid w:val="001B35BA"/>
    <w:rsid w:val="001B611C"/>
    <w:rsid w:val="001B6416"/>
    <w:rsid w:val="001B68FF"/>
    <w:rsid w:val="001B76A1"/>
    <w:rsid w:val="001B77F8"/>
    <w:rsid w:val="001C050B"/>
    <w:rsid w:val="001C1FD9"/>
    <w:rsid w:val="001C5BC0"/>
    <w:rsid w:val="001C7B2E"/>
    <w:rsid w:val="001D0151"/>
    <w:rsid w:val="001D06C2"/>
    <w:rsid w:val="001D250F"/>
    <w:rsid w:val="001D2BB5"/>
    <w:rsid w:val="001D3143"/>
    <w:rsid w:val="001D3FC6"/>
    <w:rsid w:val="001D456C"/>
    <w:rsid w:val="001D5616"/>
    <w:rsid w:val="001D5ABC"/>
    <w:rsid w:val="001D6953"/>
    <w:rsid w:val="001E20D3"/>
    <w:rsid w:val="001E32E4"/>
    <w:rsid w:val="001E4722"/>
    <w:rsid w:val="001E7814"/>
    <w:rsid w:val="001F05BE"/>
    <w:rsid w:val="001F0643"/>
    <w:rsid w:val="001F2B12"/>
    <w:rsid w:val="001F2BAB"/>
    <w:rsid w:val="001F4CE8"/>
    <w:rsid w:val="001F6607"/>
    <w:rsid w:val="001F7460"/>
    <w:rsid w:val="002002FB"/>
    <w:rsid w:val="002009B6"/>
    <w:rsid w:val="00200B7F"/>
    <w:rsid w:val="00200F56"/>
    <w:rsid w:val="00201AAF"/>
    <w:rsid w:val="002033DD"/>
    <w:rsid w:val="002049AD"/>
    <w:rsid w:val="00204A60"/>
    <w:rsid w:val="002064FD"/>
    <w:rsid w:val="00207900"/>
    <w:rsid w:val="002146CA"/>
    <w:rsid w:val="002150F7"/>
    <w:rsid w:val="00216D75"/>
    <w:rsid w:val="00222D63"/>
    <w:rsid w:val="00224527"/>
    <w:rsid w:val="00226BA5"/>
    <w:rsid w:val="00227977"/>
    <w:rsid w:val="002306F0"/>
    <w:rsid w:val="00234574"/>
    <w:rsid w:val="00235214"/>
    <w:rsid w:val="00235CA4"/>
    <w:rsid w:val="00237A28"/>
    <w:rsid w:val="00237E28"/>
    <w:rsid w:val="00240BEF"/>
    <w:rsid w:val="00240C6C"/>
    <w:rsid w:val="00240CDC"/>
    <w:rsid w:val="00241F08"/>
    <w:rsid w:val="0024461A"/>
    <w:rsid w:val="00245BD7"/>
    <w:rsid w:val="00247350"/>
    <w:rsid w:val="002475B3"/>
    <w:rsid w:val="002508A4"/>
    <w:rsid w:val="00250D05"/>
    <w:rsid w:val="002512E3"/>
    <w:rsid w:val="002525E7"/>
    <w:rsid w:val="00253195"/>
    <w:rsid w:val="00254A72"/>
    <w:rsid w:val="00255932"/>
    <w:rsid w:val="00256245"/>
    <w:rsid w:val="002600A1"/>
    <w:rsid w:val="00260E6A"/>
    <w:rsid w:val="00262ED4"/>
    <w:rsid w:val="00263C12"/>
    <w:rsid w:val="00264C1B"/>
    <w:rsid w:val="002677AC"/>
    <w:rsid w:val="002708C9"/>
    <w:rsid w:val="002710E3"/>
    <w:rsid w:val="00271161"/>
    <w:rsid w:val="0027294F"/>
    <w:rsid w:val="00273308"/>
    <w:rsid w:val="00274D03"/>
    <w:rsid w:val="00275073"/>
    <w:rsid w:val="00277559"/>
    <w:rsid w:val="00277CEF"/>
    <w:rsid w:val="00280826"/>
    <w:rsid w:val="00281495"/>
    <w:rsid w:val="002819ED"/>
    <w:rsid w:val="00282841"/>
    <w:rsid w:val="002859A1"/>
    <w:rsid w:val="002917A5"/>
    <w:rsid w:val="00293219"/>
    <w:rsid w:val="00293A3C"/>
    <w:rsid w:val="00294834"/>
    <w:rsid w:val="00296038"/>
    <w:rsid w:val="00296A78"/>
    <w:rsid w:val="0029716D"/>
    <w:rsid w:val="002A0E17"/>
    <w:rsid w:val="002A12F4"/>
    <w:rsid w:val="002A1C76"/>
    <w:rsid w:val="002A4946"/>
    <w:rsid w:val="002A63E8"/>
    <w:rsid w:val="002A6C2C"/>
    <w:rsid w:val="002A778C"/>
    <w:rsid w:val="002B00EA"/>
    <w:rsid w:val="002B0281"/>
    <w:rsid w:val="002B093B"/>
    <w:rsid w:val="002B0EFA"/>
    <w:rsid w:val="002B1793"/>
    <w:rsid w:val="002B550A"/>
    <w:rsid w:val="002B60E1"/>
    <w:rsid w:val="002B676B"/>
    <w:rsid w:val="002B7243"/>
    <w:rsid w:val="002B76DC"/>
    <w:rsid w:val="002C2C27"/>
    <w:rsid w:val="002C3B68"/>
    <w:rsid w:val="002C4357"/>
    <w:rsid w:val="002C4492"/>
    <w:rsid w:val="002C715E"/>
    <w:rsid w:val="002D0E25"/>
    <w:rsid w:val="002D0F4A"/>
    <w:rsid w:val="002D26F7"/>
    <w:rsid w:val="002D69FE"/>
    <w:rsid w:val="002D7969"/>
    <w:rsid w:val="002E006D"/>
    <w:rsid w:val="002E2610"/>
    <w:rsid w:val="002E32D2"/>
    <w:rsid w:val="002E5279"/>
    <w:rsid w:val="002E704A"/>
    <w:rsid w:val="002F0852"/>
    <w:rsid w:val="002F15F5"/>
    <w:rsid w:val="002F206E"/>
    <w:rsid w:val="002F4088"/>
    <w:rsid w:val="002F6143"/>
    <w:rsid w:val="002F75BC"/>
    <w:rsid w:val="0030062D"/>
    <w:rsid w:val="00300845"/>
    <w:rsid w:val="00301D0A"/>
    <w:rsid w:val="00302944"/>
    <w:rsid w:val="0030359E"/>
    <w:rsid w:val="003039C0"/>
    <w:rsid w:val="00304426"/>
    <w:rsid w:val="003049BC"/>
    <w:rsid w:val="003059F1"/>
    <w:rsid w:val="00305D3B"/>
    <w:rsid w:val="00307CD5"/>
    <w:rsid w:val="0031099E"/>
    <w:rsid w:val="00313A68"/>
    <w:rsid w:val="003156D3"/>
    <w:rsid w:val="003175C4"/>
    <w:rsid w:val="00317F74"/>
    <w:rsid w:val="00321044"/>
    <w:rsid w:val="0032244D"/>
    <w:rsid w:val="00322FC5"/>
    <w:rsid w:val="00325137"/>
    <w:rsid w:val="00326789"/>
    <w:rsid w:val="003300C0"/>
    <w:rsid w:val="00331382"/>
    <w:rsid w:val="003314BD"/>
    <w:rsid w:val="003318E2"/>
    <w:rsid w:val="00331D9A"/>
    <w:rsid w:val="00335764"/>
    <w:rsid w:val="00340D0E"/>
    <w:rsid w:val="003500D3"/>
    <w:rsid w:val="00350B3D"/>
    <w:rsid w:val="0035454E"/>
    <w:rsid w:val="003552D1"/>
    <w:rsid w:val="00357A6E"/>
    <w:rsid w:val="00357F09"/>
    <w:rsid w:val="003624D4"/>
    <w:rsid w:val="00362680"/>
    <w:rsid w:val="0036303A"/>
    <w:rsid w:val="00363FCE"/>
    <w:rsid w:val="00365EBF"/>
    <w:rsid w:val="00366E4B"/>
    <w:rsid w:val="00370E3B"/>
    <w:rsid w:val="003723B6"/>
    <w:rsid w:val="003734C3"/>
    <w:rsid w:val="00374044"/>
    <w:rsid w:val="00375107"/>
    <w:rsid w:val="0037656C"/>
    <w:rsid w:val="00380D60"/>
    <w:rsid w:val="00380DC8"/>
    <w:rsid w:val="003825B9"/>
    <w:rsid w:val="00383CA5"/>
    <w:rsid w:val="0038584F"/>
    <w:rsid w:val="003872FE"/>
    <w:rsid w:val="00387A94"/>
    <w:rsid w:val="00391301"/>
    <w:rsid w:val="003914FE"/>
    <w:rsid w:val="00391585"/>
    <w:rsid w:val="003A2D4B"/>
    <w:rsid w:val="003A31FF"/>
    <w:rsid w:val="003A394E"/>
    <w:rsid w:val="003A3E65"/>
    <w:rsid w:val="003A41A7"/>
    <w:rsid w:val="003A609A"/>
    <w:rsid w:val="003A6564"/>
    <w:rsid w:val="003A658B"/>
    <w:rsid w:val="003A78CC"/>
    <w:rsid w:val="003B17EA"/>
    <w:rsid w:val="003B5B15"/>
    <w:rsid w:val="003B6DAB"/>
    <w:rsid w:val="003B6DBF"/>
    <w:rsid w:val="003B74AD"/>
    <w:rsid w:val="003C2E6A"/>
    <w:rsid w:val="003C6DFD"/>
    <w:rsid w:val="003C6FEA"/>
    <w:rsid w:val="003D047D"/>
    <w:rsid w:val="003D1619"/>
    <w:rsid w:val="003D376F"/>
    <w:rsid w:val="003D7730"/>
    <w:rsid w:val="003E086B"/>
    <w:rsid w:val="003E0D7B"/>
    <w:rsid w:val="003E1167"/>
    <w:rsid w:val="003E1B38"/>
    <w:rsid w:val="003E45CC"/>
    <w:rsid w:val="003E6389"/>
    <w:rsid w:val="003E654A"/>
    <w:rsid w:val="003F03F6"/>
    <w:rsid w:val="003F1447"/>
    <w:rsid w:val="003F460C"/>
    <w:rsid w:val="003F5251"/>
    <w:rsid w:val="003F5A04"/>
    <w:rsid w:val="003F6713"/>
    <w:rsid w:val="003F759D"/>
    <w:rsid w:val="0040216A"/>
    <w:rsid w:val="0040496B"/>
    <w:rsid w:val="0040605D"/>
    <w:rsid w:val="004073B5"/>
    <w:rsid w:val="004077D3"/>
    <w:rsid w:val="004105CC"/>
    <w:rsid w:val="0041115E"/>
    <w:rsid w:val="00414058"/>
    <w:rsid w:val="004159B4"/>
    <w:rsid w:val="00416B39"/>
    <w:rsid w:val="00421253"/>
    <w:rsid w:val="00421618"/>
    <w:rsid w:val="0042277E"/>
    <w:rsid w:val="0042293F"/>
    <w:rsid w:val="004252B8"/>
    <w:rsid w:val="004263BD"/>
    <w:rsid w:val="00427169"/>
    <w:rsid w:val="004278CF"/>
    <w:rsid w:val="00427A76"/>
    <w:rsid w:val="00427DA6"/>
    <w:rsid w:val="004307BF"/>
    <w:rsid w:val="00431DF3"/>
    <w:rsid w:val="00431E1A"/>
    <w:rsid w:val="004406D3"/>
    <w:rsid w:val="004415C5"/>
    <w:rsid w:val="00442386"/>
    <w:rsid w:val="004430DA"/>
    <w:rsid w:val="00445954"/>
    <w:rsid w:val="004477C0"/>
    <w:rsid w:val="004528AB"/>
    <w:rsid w:val="004600AD"/>
    <w:rsid w:val="004604C2"/>
    <w:rsid w:val="00460A8C"/>
    <w:rsid w:val="00461C7E"/>
    <w:rsid w:val="0046635A"/>
    <w:rsid w:val="004701BE"/>
    <w:rsid w:val="0047105D"/>
    <w:rsid w:val="00471D87"/>
    <w:rsid w:val="0047294D"/>
    <w:rsid w:val="0047388E"/>
    <w:rsid w:val="00480F00"/>
    <w:rsid w:val="00482643"/>
    <w:rsid w:val="004872B3"/>
    <w:rsid w:val="00490F1B"/>
    <w:rsid w:val="004928D2"/>
    <w:rsid w:val="004929E5"/>
    <w:rsid w:val="004955B8"/>
    <w:rsid w:val="00496B28"/>
    <w:rsid w:val="00496C79"/>
    <w:rsid w:val="004A13AD"/>
    <w:rsid w:val="004A14B0"/>
    <w:rsid w:val="004A202C"/>
    <w:rsid w:val="004A6207"/>
    <w:rsid w:val="004A70D7"/>
    <w:rsid w:val="004A7E7B"/>
    <w:rsid w:val="004B1329"/>
    <w:rsid w:val="004B16B5"/>
    <w:rsid w:val="004B2093"/>
    <w:rsid w:val="004B550B"/>
    <w:rsid w:val="004B5BB6"/>
    <w:rsid w:val="004B63A3"/>
    <w:rsid w:val="004B7121"/>
    <w:rsid w:val="004B736C"/>
    <w:rsid w:val="004C05A4"/>
    <w:rsid w:val="004C08B7"/>
    <w:rsid w:val="004C0A9B"/>
    <w:rsid w:val="004C142F"/>
    <w:rsid w:val="004C45C6"/>
    <w:rsid w:val="004C6368"/>
    <w:rsid w:val="004D1840"/>
    <w:rsid w:val="004D1C74"/>
    <w:rsid w:val="004D367D"/>
    <w:rsid w:val="004D5057"/>
    <w:rsid w:val="004D5886"/>
    <w:rsid w:val="004D5BC9"/>
    <w:rsid w:val="004D6491"/>
    <w:rsid w:val="004D6A4F"/>
    <w:rsid w:val="004E4BBF"/>
    <w:rsid w:val="004E5F29"/>
    <w:rsid w:val="004E65FE"/>
    <w:rsid w:val="004E729D"/>
    <w:rsid w:val="004F241B"/>
    <w:rsid w:val="004F633A"/>
    <w:rsid w:val="004F719F"/>
    <w:rsid w:val="00501C5B"/>
    <w:rsid w:val="005029BD"/>
    <w:rsid w:val="00502EE1"/>
    <w:rsid w:val="00502F56"/>
    <w:rsid w:val="00503D60"/>
    <w:rsid w:val="005048E4"/>
    <w:rsid w:val="00505A56"/>
    <w:rsid w:val="005113B2"/>
    <w:rsid w:val="00511613"/>
    <w:rsid w:val="0051453E"/>
    <w:rsid w:val="005176FB"/>
    <w:rsid w:val="005271AA"/>
    <w:rsid w:val="00527290"/>
    <w:rsid w:val="00527A2B"/>
    <w:rsid w:val="00533270"/>
    <w:rsid w:val="00534CD0"/>
    <w:rsid w:val="005351C6"/>
    <w:rsid w:val="005357E7"/>
    <w:rsid w:val="005374FF"/>
    <w:rsid w:val="00541B48"/>
    <w:rsid w:val="00542CFE"/>
    <w:rsid w:val="00543D7A"/>
    <w:rsid w:val="00544C4F"/>
    <w:rsid w:val="00544C58"/>
    <w:rsid w:val="00545293"/>
    <w:rsid w:val="0054570F"/>
    <w:rsid w:val="00547D94"/>
    <w:rsid w:val="00550D8B"/>
    <w:rsid w:val="0055314F"/>
    <w:rsid w:val="005537EC"/>
    <w:rsid w:val="00553DA3"/>
    <w:rsid w:val="0055464E"/>
    <w:rsid w:val="005603FC"/>
    <w:rsid w:val="005638B4"/>
    <w:rsid w:val="0056519C"/>
    <w:rsid w:val="0056529D"/>
    <w:rsid w:val="005661F7"/>
    <w:rsid w:val="0056650D"/>
    <w:rsid w:val="0056672A"/>
    <w:rsid w:val="0056692C"/>
    <w:rsid w:val="005677FD"/>
    <w:rsid w:val="00571306"/>
    <w:rsid w:val="00572353"/>
    <w:rsid w:val="00572787"/>
    <w:rsid w:val="005727C7"/>
    <w:rsid w:val="0057304B"/>
    <w:rsid w:val="00573655"/>
    <w:rsid w:val="00574073"/>
    <w:rsid w:val="00574868"/>
    <w:rsid w:val="005803A2"/>
    <w:rsid w:val="00580918"/>
    <w:rsid w:val="00581D14"/>
    <w:rsid w:val="005837C8"/>
    <w:rsid w:val="005857D0"/>
    <w:rsid w:val="00585F28"/>
    <w:rsid w:val="005864B7"/>
    <w:rsid w:val="005866D2"/>
    <w:rsid w:val="00590D06"/>
    <w:rsid w:val="00592C5D"/>
    <w:rsid w:val="00594290"/>
    <w:rsid w:val="00595CE9"/>
    <w:rsid w:val="005A0334"/>
    <w:rsid w:val="005A0DDA"/>
    <w:rsid w:val="005A119E"/>
    <w:rsid w:val="005A18AA"/>
    <w:rsid w:val="005A2392"/>
    <w:rsid w:val="005A3224"/>
    <w:rsid w:val="005A4F5E"/>
    <w:rsid w:val="005A52B8"/>
    <w:rsid w:val="005A60DD"/>
    <w:rsid w:val="005A6AB4"/>
    <w:rsid w:val="005B0A12"/>
    <w:rsid w:val="005B2CCE"/>
    <w:rsid w:val="005B3BAE"/>
    <w:rsid w:val="005B3DB1"/>
    <w:rsid w:val="005C1595"/>
    <w:rsid w:val="005C1815"/>
    <w:rsid w:val="005C3702"/>
    <w:rsid w:val="005C4079"/>
    <w:rsid w:val="005C459F"/>
    <w:rsid w:val="005C4EB1"/>
    <w:rsid w:val="005C62E5"/>
    <w:rsid w:val="005C6A33"/>
    <w:rsid w:val="005C6B74"/>
    <w:rsid w:val="005C7F1F"/>
    <w:rsid w:val="005D1990"/>
    <w:rsid w:val="005D1C0A"/>
    <w:rsid w:val="005D3882"/>
    <w:rsid w:val="005D51F6"/>
    <w:rsid w:val="005D66D1"/>
    <w:rsid w:val="005D6B01"/>
    <w:rsid w:val="005E0A7A"/>
    <w:rsid w:val="005E0B6E"/>
    <w:rsid w:val="005E105A"/>
    <w:rsid w:val="005E1515"/>
    <w:rsid w:val="005E1DCF"/>
    <w:rsid w:val="005E2F85"/>
    <w:rsid w:val="005E526A"/>
    <w:rsid w:val="005E5D18"/>
    <w:rsid w:val="005E6350"/>
    <w:rsid w:val="005E7F66"/>
    <w:rsid w:val="005F084A"/>
    <w:rsid w:val="005F2D02"/>
    <w:rsid w:val="005F34B2"/>
    <w:rsid w:val="005F7D6C"/>
    <w:rsid w:val="005F7DB8"/>
    <w:rsid w:val="0060039E"/>
    <w:rsid w:val="006009F9"/>
    <w:rsid w:val="00601418"/>
    <w:rsid w:val="006020CF"/>
    <w:rsid w:val="00602A57"/>
    <w:rsid w:val="00605263"/>
    <w:rsid w:val="00606B1F"/>
    <w:rsid w:val="00607597"/>
    <w:rsid w:val="00607C22"/>
    <w:rsid w:val="00610D7F"/>
    <w:rsid w:val="0061209A"/>
    <w:rsid w:val="00612579"/>
    <w:rsid w:val="00612D37"/>
    <w:rsid w:val="0061492D"/>
    <w:rsid w:val="00615130"/>
    <w:rsid w:val="00620802"/>
    <w:rsid w:val="00623237"/>
    <w:rsid w:val="00625827"/>
    <w:rsid w:val="00625F4E"/>
    <w:rsid w:val="00626327"/>
    <w:rsid w:val="006267E5"/>
    <w:rsid w:val="00626A95"/>
    <w:rsid w:val="00626B94"/>
    <w:rsid w:val="00630FE4"/>
    <w:rsid w:val="0063164B"/>
    <w:rsid w:val="006341B5"/>
    <w:rsid w:val="00634B59"/>
    <w:rsid w:val="00635A70"/>
    <w:rsid w:val="00640474"/>
    <w:rsid w:val="006460ED"/>
    <w:rsid w:val="00646259"/>
    <w:rsid w:val="006464D0"/>
    <w:rsid w:val="00650E4C"/>
    <w:rsid w:val="006513BF"/>
    <w:rsid w:val="00651A1F"/>
    <w:rsid w:val="006538B2"/>
    <w:rsid w:val="00653BF8"/>
    <w:rsid w:val="00654117"/>
    <w:rsid w:val="00654EDE"/>
    <w:rsid w:val="006551F8"/>
    <w:rsid w:val="00656668"/>
    <w:rsid w:val="00660447"/>
    <w:rsid w:val="00662C1B"/>
    <w:rsid w:val="006663BF"/>
    <w:rsid w:val="00667DE0"/>
    <w:rsid w:val="006718E6"/>
    <w:rsid w:val="006750F1"/>
    <w:rsid w:val="0067671B"/>
    <w:rsid w:val="00676F41"/>
    <w:rsid w:val="006819BD"/>
    <w:rsid w:val="00682BB8"/>
    <w:rsid w:val="006849B3"/>
    <w:rsid w:val="00685E76"/>
    <w:rsid w:val="00687356"/>
    <w:rsid w:val="00692C0F"/>
    <w:rsid w:val="00693929"/>
    <w:rsid w:val="0069402C"/>
    <w:rsid w:val="00694680"/>
    <w:rsid w:val="00697068"/>
    <w:rsid w:val="006A07F4"/>
    <w:rsid w:val="006A2E91"/>
    <w:rsid w:val="006A37F1"/>
    <w:rsid w:val="006A5A2F"/>
    <w:rsid w:val="006A5B67"/>
    <w:rsid w:val="006A6867"/>
    <w:rsid w:val="006A79C5"/>
    <w:rsid w:val="006A7D4B"/>
    <w:rsid w:val="006B14FD"/>
    <w:rsid w:val="006B317B"/>
    <w:rsid w:val="006B4E85"/>
    <w:rsid w:val="006C0263"/>
    <w:rsid w:val="006C12E5"/>
    <w:rsid w:val="006C1E2F"/>
    <w:rsid w:val="006C2A1A"/>
    <w:rsid w:val="006C3EC7"/>
    <w:rsid w:val="006C4867"/>
    <w:rsid w:val="006C5144"/>
    <w:rsid w:val="006C6E73"/>
    <w:rsid w:val="006C76E8"/>
    <w:rsid w:val="006D13E9"/>
    <w:rsid w:val="006D19BE"/>
    <w:rsid w:val="006D39C9"/>
    <w:rsid w:val="006D6414"/>
    <w:rsid w:val="006D6FB3"/>
    <w:rsid w:val="006E1FFE"/>
    <w:rsid w:val="006E2D00"/>
    <w:rsid w:val="006E3E3E"/>
    <w:rsid w:val="006E4426"/>
    <w:rsid w:val="006E67E6"/>
    <w:rsid w:val="006E698C"/>
    <w:rsid w:val="006F026F"/>
    <w:rsid w:val="006F3B0B"/>
    <w:rsid w:val="006F520F"/>
    <w:rsid w:val="006F6287"/>
    <w:rsid w:val="006F6668"/>
    <w:rsid w:val="007011EF"/>
    <w:rsid w:val="00703761"/>
    <w:rsid w:val="00706D88"/>
    <w:rsid w:val="00707888"/>
    <w:rsid w:val="00710A8C"/>
    <w:rsid w:val="0071299A"/>
    <w:rsid w:val="00713737"/>
    <w:rsid w:val="00715962"/>
    <w:rsid w:val="00717BA5"/>
    <w:rsid w:val="00720560"/>
    <w:rsid w:val="00721AC0"/>
    <w:rsid w:val="00721AFC"/>
    <w:rsid w:val="0072376F"/>
    <w:rsid w:val="007239AB"/>
    <w:rsid w:val="00724195"/>
    <w:rsid w:val="007257EE"/>
    <w:rsid w:val="0072587A"/>
    <w:rsid w:val="00727AE1"/>
    <w:rsid w:val="00730BBB"/>
    <w:rsid w:val="00731F37"/>
    <w:rsid w:val="00733B69"/>
    <w:rsid w:val="00735F20"/>
    <w:rsid w:val="0073785A"/>
    <w:rsid w:val="0074004F"/>
    <w:rsid w:val="007406BE"/>
    <w:rsid w:val="00740CD3"/>
    <w:rsid w:val="00740E3D"/>
    <w:rsid w:val="00742B52"/>
    <w:rsid w:val="00743090"/>
    <w:rsid w:val="007446DC"/>
    <w:rsid w:val="007458AB"/>
    <w:rsid w:val="00751AA9"/>
    <w:rsid w:val="007527F9"/>
    <w:rsid w:val="007534B2"/>
    <w:rsid w:val="00754047"/>
    <w:rsid w:val="007574D0"/>
    <w:rsid w:val="00761F42"/>
    <w:rsid w:val="00762735"/>
    <w:rsid w:val="007648C5"/>
    <w:rsid w:val="00765196"/>
    <w:rsid w:val="00766AC9"/>
    <w:rsid w:val="007709DF"/>
    <w:rsid w:val="00771D56"/>
    <w:rsid w:val="00771E7A"/>
    <w:rsid w:val="007722E4"/>
    <w:rsid w:val="00773210"/>
    <w:rsid w:val="00774614"/>
    <w:rsid w:val="00776803"/>
    <w:rsid w:val="007772B2"/>
    <w:rsid w:val="00780110"/>
    <w:rsid w:val="00782690"/>
    <w:rsid w:val="007829E5"/>
    <w:rsid w:val="0078448D"/>
    <w:rsid w:val="007844B8"/>
    <w:rsid w:val="007853EA"/>
    <w:rsid w:val="00786F86"/>
    <w:rsid w:val="00787160"/>
    <w:rsid w:val="007903D2"/>
    <w:rsid w:val="00790C3D"/>
    <w:rsid w:val="00792C07"/>
    <w:rsid w:val="007942F4"/>
    <w:rsid w:val="00796878"/>
    <w:rsid w:val="00797F2B"/>
    <w:rsid w:val="007A17FE"/>
    <w:rsid w:val="007A1989"/>
    <w:rsid w:val="007A21DD"/>
    <w:rsid w:val="007A30AE"/>
    <w:rsid w:val="007A3927"/>
    <w:rsid w:val="007A489C"/>
    <w:rsid w:val="007A591F"/>
    <w:rsid w:val="007A59C8"/>
    <w:rsid w:val="007A79CA"/>
    <w:rsid w:val="007A7DFB"/>
    <w:rsid w:val="007B019C"/>
    <w:rsid w:val="007B2517"/>
    <w:rsid w:val="007B32BB"/>
    <w:rsid w:val="007B337F"/>
    <w:rsid w:val="007B3862"/>
    <w:rsid w:val="007B4148"/>
    <w:rsid w:val="007B4909"/>
    <w:rsid w:val="007B62F3"/>
    <w:rsid w:val="007C0168"/>
    <w:rsid w:val="007C0339"/>
    <w:rsid w:val="007C0D28"/>
    <w:rsid w:val="007C218C"/>
    <w:rsid w:val="007C2567"/>
    <w:rsid w:val="007C395B"/>
    <w:rsid w:val="007C5365"/>
    <w:rsid w:val="007C7BBF"/>
    <w:rsid w:val="007D040C"/>
    <w:rsid w:val="007D149D"/>
    <w:rsid w:val="007D2DE9"/>
    <w:rsid w:val="007D5496"/>
    <w:rsid w:val="007D550B"/>
    <w:rsid w:val="007D556E"/>
    <w:rsid w:val="007D68C5"/>
    <w:rsid w:val="007D6A0F"/>
    <w:rsid w:val="007D7022"/>
    <w:rsid w:val="007E0A1D"/>
    <w:rsid w:val="007E1778"/>
    <w:rsid w:val="007E3A1B"/>
    <w:rsid w:val="007E7878"/>
    <w:rsid w:val="007F1C40"/>
    <w:rsid w:val="007F1E2A"/>
    <w:rsid w:val="007F31FF"/>
    <w:rsid w:val="007F5857"/>
    <w:rsid w:val="007F6059"/>
    <w:rsid w:val="008008DA"/>
    <w:rsid w:val="00801BB4"/>
    <w:rsid w:val="008027DA"/>
    <w:rsid w:val="0080421E"/>
    <w:rsid w:val="00804361"/>
    <w:rsid w:val="00806BDB"/>
    <w:rsid w:val="00807593"/>
    <w:rsid w:val="00811C0C"/>
    <w:rsid w:val="0081262D"/>
    <w:rsid w:val="00812AB2"/>
    <w:rsid w:val="00812ABB"/>
    <w:rsid w:val="00812CB8"/>
    <w:rsid w:val="00816DA2"/>
    <w:rsid w:val="00820344"/>
    <w:rsid w:val="00821A6C"/>
    <w:rsid w:val="00825411"/>
    <w:rsid w:val="00825E11"/>
    <w:rsid w:val="00825F44"/>
    <w:rsid w:val="0082756C"/>
    <w:rsid w:val="0083334E"/>
    <w:rsid w:val="00833F79"/>
    <w:rsid w:val="00834153"/>
    <w:rsid w:val="00835720"/>
    <w:rsid w:val="00836646"/>
    <w:rsid w:val="008405D5"/>
    <w:rsid w:val="00843165"/>
    <w:rsid w:val="008442A4"/>
    <w:rsid w:val="00847707"/>
    <w:rsid w:val="00852902"/>
    <w:rsid w:val="008537BA"/>
    <w:rsid w:val="00855AA0"/>
    <w:rsid w:val="00856740"/>
    <w:rsid w:val="00856C18"/>
    <w:rsid w:val="00857A4A"/>
    <w:rsid w:val="008620E9"/>
    <w:rsid w:val="00864F88"/>
    <w:rsid w:val="0087176C"/>
    <w:rsid w:val="00871E4B"/>
    <w:rsid w:val="00874515"/>
    <w:rsid w:val="008802D1"/>
    <w:rsid w:val="00880A6E"/>
    <w:rsid w:val="0088448F"/>
    <w:rsid w:val="00885879"/>
    <w:rsid w:val="00885F8E"/>
    <w:rsid w:val="00886146"/>
    <w:rsid w:val="00890314"/>
    <w:rsid w:val="008928DA"/>
    <w:rsid w:val="00893AB4"/>
    <w:rsid w:val="00895317"/>
    <w:rsid w:val="00896C1B"/>
    <w:rsid w:val="00897690"/>
    <w:rsid w:val="008A11D1"/>
    <w:rsid w:val="008A1588"/>
    <w:rsid w:val="008A1956"/>
    <w:rsid w:val="008A2913"/>
    <w:rsid w:val="008A5EB8"/>
    <w:rsid w:val="008A7236"/>
    <w:rsid w:val="008B0C15"/>
    <w:rsid w:val="008B2103"/>
    <w:rsid w:val="008B2544"/>
    <w:rsid w:val="008B6BC2"/>
    <w:rsid w:val="008B6E99"/>
    <w:rsid w:val="008B7C00"/>
    <w:rsid w:val="008C097B"/>
    <w:rsid w:val="008C2739"/>
    <w:rsid w:val="008C2A60"/>
    <w:rsid w:val="008C73E3"/>
    <w:rsid w:val="008C75B7"/>
    <w:rsid w:val="008D1700"/>
    <w:rsid w:val="008D4B4E"/>
    <w:rsid w:val="008D4D21"/>
    <w:rsid w:val="008D4FD8"/>
    <w:rsid w:val="008D61B8"/>
    <w:rsid w:val="008D6EF0"/>
    <w:rsid w:val="008D77B5"/>
    <w:rsid w:val="008D7C39"/>
    <w:rsid w:val="008E03FD"/>
    <w:rsid w:val="008E1BEE"/>
    <w:rsid w:val="008E31F1"/>
    <w:rsid w:val="008E3699"/>
    <w:rsid w:val="008E49BF"/>
    <w:rsid w:val="008E4D75"/>
    <w:rsid w:val="008E5432"/>
    <w:rsid w:val="008E7F22"/>
    <w:rsid w:val="008F1EE6"/>
    <w:rsid w:val="008F3BCC"/>
    <w:rsid w:val="008F7755"/>
    <w:rsid w:val="009018A8"/>
    <w:rsid w:val="00901BA0"/>
    <w:rsid w:val="00902B93"/>
    <w:rsid w:val="00903719"/>
    <w:rsid w:val="00904106"/>
    <w:rsid w:val="00904468"/>
    <w:rsid w:val="009054B0"/>
    <w:rsid w:val="0090637C"/>
    <w:rsid w:val="00911137"/>
    <w:rsid w:val="00911A60"/>
    <w:rsid w:val="009122B2"/>
    <w:rsid w:val="009137E7"/>
    <w:rsid w:val="00917636"/>
    <w:rsid w:val="00917EED"/>
    <w:rsid w:val="00921504"/>
    <w:rsid w:val="009219C9"/>
    <w:rsid w:val="0092400D"/>
    <w:rsid w:val="009241F5"/>
    <w:rsid w:val="009253CF"/>
    <w:rsid w:val="00926A4E"/>
    <w:rsid w:val="00930232"/>
    <w:rsid w:val="00930ECB"/>
    <w:rsid w:val="00931D3B"/>
    <w:rsid w:val="00932EFA"/>
    <w:rsid w:val="00941874"/>
    <w:rsid w:val="0094380D"/>
    <w:rsid w:val="00944DB6"/>
    <w:rsid w:val="009479C4"/>
    <w:rsid w:val="00947D85"/>
    <w:rsid w:val="009520E1"/>
    <w:rsid w:val="009523F5"/>
    <w:rsid w:val="0095285F"/>
    <w:rsid w:val="00955562"/>
    <w:rsid w:val="00955968"/>
    <w:rsid w:val="00955F59"/>
    <w:rsid w:val="00960B4C"/>
    <w:rsid w:val="00960F14"/>
    <w:rsid w:val="00962D2C"/>
    <w:rsid w:val="00962EB1"/>
    <w:rsid w:val="00962F89"/>
    <w:rsid w:val="00963F41"/>
    <w:rsid w:val="00965D60"/>
    <w:rsid w:val="009662D5"/>
    <w:rsid w:val="0096658C"/>
    <w:rsid w:val="009672CE"/>
    <w:rsid w:val="0096767E"/>
    <w:rsid w:val="00971042"/>
    <w:rsid w:val="0097370E"/>
    <w:rsid w:val="00973A99"/>
    <w:rsid w:val="009747EB"/>
    <w:rsid w:val="00980431"/>
    <w:rsid w:val="00980E4A"/>
    <w:rsid w:val="00981BE9"/>
    <w:rsid w:val="009847AC"/>
    <w:rsid w:val="00985969"/>
    <w:rsid w:val="0098642C"/>
    <w:rsid w:val="0098646E"/>
    <w:rsid w:val="00986E3A"/>
    <w:rsid w:val="00991D73"/>
    <w:rsid w:val="009925B1"/>
    <w:rsid w:val="009961D9"/>
    <w:rsid w:val="00996E72"/>
    <w:rsid w:val="009A03E0"/>
    <w:rsid w:val="009A38D3"/>
    <w:rsid w:val="009A5CF9"/>
    <w:rsid w:val="009B06C5"/>
    <w:rsid w:val="009B300F"/>
    <w:rsid w:val="009B6615"/>
    <w:rsid w:val="009C1AD6"/>
    <w:rsid w:val="009C40CA"/>
    <w:rsid w:val="009C482D"/>
    <w:rsid w:val="009C51E1"/>
    <w:rsid w:val="009C58D2"/>
    <w:rsid w:val="009C5BE8"/>
    <w:rsid w:val="009C611D"/>
    <w:rsid w:val="009D2F2D"/>
    <w:rsid w:val="009D35C5"/>
    <w:rsid w:val="009D6C69"/>
    <w:rsid w:val="009E26BC"/>
    <w:rsid w:val="009E331F"/>
    <w:rsid w:val="009E3D77"/>
    <w:rsid w:val="009E40E9"/>
    <w:rsid w:val="009E4664"/>
    <w:rsid w:val="009E49B0"/>
    <w:rsid w:val="009E5832"/>
    <w:rsid w:val="009E71AE"/>
    <w:rsid w:val="009E7796"/>
    <w:rsid w:val="00A028D9"/>
    <w:rsid w:val="00A0723B"/>
    <w:rsid w:val="00A07A6A"/>
    <w:rsid w:val="00A10CF6"/>
    <w:rsid w:val="00A117DE"/>
    <w:rsid w:val="00A12DDF"/>
    <w:rsid w:val="00A13CD2"/>
    <w:rsid w:val="00A15C0A"/>
    <w:rsid w:val="00A16B34"/>
    <w:rsid w:val="00A1757E"/>
    <w:rsid w:val="00A24572"/>
    <w:rsid w:val="00A25715"/>
    <w:rsid w:val="00A26C13"/>
    <w:rsid w:val="00A305F3"/>
    <w:rsid w:val="00A33F4C"/>
    <w:rsid w:val="00A34021"/>
    <w:rsid w:val="00A37B06"/>
    <w:rsid w:val="00A37D0F"/>
    <w:rsid w:val="00A404AC"/>
    <w:rsid w:val="00A42485"/>
    <w:rsid w:val="00A43B9C"/>
    <w:rsid w:val="00A466AA"/>
    <w:rsid w:val="00A500EC"/>
    <w:rsid w:val="00A51C92"/>
    <w:rsid w:val="00A53CFC"/>
    <w:rsid w:val="00A53F13"/>
    <w:rsid w:val="00A55019"/>
    <w:rsid w:val="00A60A1A"/>
    <w:rsid w:val="00A60C48"/>
    <w:rsid w:val="00A60E7C"/>
    <w:rsid w:val="00A66C28"/>
    <w:rsid w:val="00A67FE4"/>
    <w:rsid w:val="00A70E3C"/>
    <w:rsid w:val="00A74223"/>
    <w:rsid w:val="00A75048"/>
    <w:rsid w:val="00A75919"/>
    <w:rsid w:val="00A76627"/>
    <w:rsid w:val="00A76EC6"/>
    <w:rsid w:val="00A77792"/>
    <w:rsid w:val="00A815F6"/>
    <w:rsid w:val="00A81623"/>
    <w:rsid w:val="00A8266A"/>
    <w:rsid w:val="00A84B4B"/>
    <w:rsid w:val="00A84E42"/>
    <w:rsid w:val="00A85AC4"/>
    <w:rsid w:val="00A90DC7"/>
    <w:rsid w:val="00A90E81"/>
    <w:rsid w:val="00A9145F"/>
    <w:rsid w:val="00A9200B"/>
    <w:rsid w:val="00A93901"/>
    <w:rsid w:val="00A940A8"/>
    <w:rsid w:val="00A95C26"/>
    <w:rsid w:val="00A95E88"/>
    <w:rsid w:val="00A96ABA"/>
    <w:rsid w:val="00A97B49"/>
    <w:rsid w:val="00AA04C1"/>
    <w:rsid w:val="00AA09CA"/>
    <w:rsid w:val="00AA09E1"/>
    <w:rsid w:val="00AA15C1"/>
    <w:rsid w:val="00AA2C09"/>
    <w:rsid w:val="00AA2E94"/>
    <w:rsid w:val="00AA338F"/>
    <w:rsid w:val="00AA6535"/>
    <w:rsid w:val="00AB31CF"/>
    <w:rsid w:val="00AB400E"/>
    <w:rsid w:val="00AB4ECA"/>
    <w:rsid w:val="00AB6825"/>
    <w:rsid w:val="00AB7C58"/>
    <w:rsid w:val="00AC0057"/>
    <w:rsid w:val="00AC118B"/>
    <w:rsid w:val="00AC1750"/>
    <w:rsid w:val="00AC4475"/>
    <w:rsid w:val="00AC4518"/>
    <w:rsid w:val="00AC4AA9"/>
    <w:rsid w:val="00AC6233"/>
    <w:rsid w:val="00AC6960"/>
    <w:rsid w:val="00AC7AA3"/>
    <w:rsid w:val="00AD18B3"/>
    <w:rsid w:val="00AD2988"/>
    <w:rsid w:val="00AD3304"/>
    <w:rsid w:val="00AD4400"/>
    <w:rsid w:val="00AD5D02"/>
    <w:rsid w:val="00AE34F5"/>
    <w:rsid w:val="00AE37D0"/>
    <w:rsid w:val="00AF2C17"/>
    <w:rsid w:val="00AF34B1"/>
    <w:rsid w:val="00AF594B"/>
    <w:rsid w:val="00AF79FE"/>
    <w:rsid w:val="00B04217"/>
    <w:rsid w:val="00B06A02"/>
    <w:rsid w:val="00B07452"/>
    <w:rsid w:val="00B109DA"/>
    <w:rsid w:val="00B11428"/>
    <w:rsid w:val="00B13BC6"/>
    <w:rsid w:val="00B16140"/>
    <w:rsid w:val="00B16573"/>
    <w:rsid w:val="00B16E55"/>
    <w:rsid w:val="00B20522"/>
    <w:rsid w:val="00B214DB"/>
    <w:rsid w:val="00B22575"/>
    <w:rsid w:val="00B22B34"/>
    <w:rsid w:val="00B25C5E"/>
    <w:rsid w:val="00B26411"/>
    <w:rsid w:val="00B3314C"/>
    <w:rsid w:val="00B34186"/>
    <w:rsid w:val="00B348CC"/>
    <w:rsid w:val="00B34C1D"/>
    <w:rsid w:val="00B37468"/>
    <w:rsid w:val="00B41058"/>
    <w:rsid w:val="00B4270B"/>
    <w:rsid w:val="00B42F15"/>
    <w:rsid w:val="00B43E84"/>
    <w:rsid w:val="00B465A3"/>
    <w:rsid w:val="00B46DD0"/>
    <w:rsid w:val="00B46FF0"/>
    <w:rsid w:val="00B508DD"/>
    <w:rsid w:val="00B50F8E"/>
    <w:rsid w:val="00B52D4C"/>
    <w:rsid w:val="00B535C6"/>
    <w:rsid w:val="00B565D2"/>
    <w:rsid w:val="00B5669F"/>
    <w:rsid w:val="00B6273A"/>
    <w:rsid w:val="00B6330C"/>
    <w:rsid w:val="00B6598E"/>
    <w:rsid w:val="00B71607"/>
    <w:rsid w:val="00B737D9"/>
    <w:rsid w:val="00B73B4E"/>
    <w:rsid w:val="00B776E7"/>
    <w:rsid w:val="00B800FC"/>
    <w:rsid w:val="00B80A55"/>
    <w:rsid w:val="00B815C0"/>
    <w:rsid w:val="00B835CB"/>
    <w:rsid w:val="00B83A38"/>
    <w:rsid w:val="00B84C41"/>
    <w:rsid w:val="00B90A52"/>
    <w:rsid w:val="00B90FCC"/>
    <w:rsid w:val="00B92BD8"/>
    <w:rsid w:val="00B93421"/>
    <w:rsid w:val="00BA15BC"/>
    <w:rsid w:val="00BA3921"/>
    <w:rsid w:val="00BA7954"/>
    <w:rsid w:val="00BB46BA"/>
    <w:rsid w:val="00BB4A29"/>
    <w:rsid w:val="00BB7820"/>
    <w:rsid w:val="00BC0047"/>
    <w:rsid w:val="00BC11DE"/>
    <w:rsid w:val="00BC3F13"/>
    <w:rsid w:val="00BC7DED"/>
    <w:rsid w:val="00BD1C65"/>
    <w:rsid w:val="00BD210F"/>
    <w:rsid w:val="00BD243F"/>
    <w:rsid w:val="00BD6C45"/>
    <w:rsid w:val="00BD7107"/>
    <w:rsid w:val="00BD7390"/>
    <w:rsid w:val="00BE1010"/>
    <w:rsid w:val="00BE2251"/>
    <w:rsid w:val="00BE244C"/>
    <w:rsid w:val="00BE3DEF"/>
    <w:rsid w:val="00BE57CC"/>
    <w:rsid w:val="00BE6584"/>
    <w:rsid w:val="00BE736D"/>
    <w:rsid w:val="00BE7A9B"/>
    <w:rsid w:val="00BF2EDE"/>
    <w:rsid w:val="00BF5EE2"/>
    <w:rsid w:val="00C00569"/>
    <w:rsid w:val="00C00E10"/>
    <w:rsid w:val="00C013B2"/>
    <w:rsid w:val="00C02598"/>
    <w:rsid w:val="00C02DBF"/>
    <w:rsid w:val="00C04BEC"/>
    <w:rsid w:val="00C059BE"/>
    <w:rsid w:val="00C07147"/>
    <w:rsid w:val="00C10275"/>
    <w:rsid w:val="00C1050F"/>
    <w:rsid w:val="00C125DF"/>
    <w:rsid w:val="00C14073"/>
    <w:rsid w:val="00C1430A"/>
    <w:rsid w:val="00C14717"/>
    <w:rsid w:val="00C159E3"/>
    <w:rsid w:val="00C15D72"/>
    <w:rsid w:val="00C16848"/>
    <w:rsid w:val="00C20A68"/>
    <w:rsid w:val="00C20D6E"/>
    <w:rsid w:val="00C2187E"/>
    <w:rsid w:val="00C2262D"/>
    <w:rsid w:val="00C2280E"/>
    <w:rsid w:val="00C22EAF"/>
    <w:rsid w:val="00C22EDE"/>
    <w:rsid w:val="00C23276"/>
    <w:rsid w:val="00C241C6"/>
    <w:rsid w:val="00C25B16"/>
    <w:rsid w:val="00C26729"/>
    <w:rsid w:val="00C26938"/>
    <w:rsid w:val="00C278FB"/>
    <w:rsid w:val="00C27D91"/>
    <w:rsid w:val="00C27D9A"/>
    <w:rsid w:val="00C342CF"/>
    <w:rsid w:val="00C36CBD"/>
    <w:rsid w:val="00C407BF"/>
    <w:rsid w:val="00C44A58"/>
    <w:rsid w:val="00C46FC6"/>
    <w:rsid w:val="00C47B16"/>
    <w:rsid w:val="00C505A2"/>
    <w:rsid w:val="00C546D3"/>
    <w:rsid w:val="00C60C3B"/>
    <w:rsid w:val="00C62804"/>
    <w:rsid w:val="00C62F26"/>
    <w:rsid w:val="00C63517"/>
    <w:rsid w:val="00C6570B"/>
    <w:rsid w:val="00C65F00"/>
    <w:rsid w:val="00C67B8B"/>
    <w:rsid w:val="00C67D41"/>
    <w:rsid w:val="00C71320"/>
    <w:rsid w:val="00C728FB"/>
    <w:rsid w:val="00C74158"/>
    <w:rsid w:val="00C760D7"/>
    <w:rsid w:val="00C76428"/>
    <w:rsid w:val="00C84BDA"/>
    <w:rsid w:val="00C857B6"/>
    <w:rsid w:val="00C859C8"/>
    <w:rsid w:val="00C85CE1"/>
    <w:rsid w:val="00C8684A"/>
    <w:rsid w:val="00C87729"/>
    <w:rsid w:val="00C902E5"/>
    <w:rsid w:val="00C91637"/>
    <w:rsid w:val="00C920C2"/>
    <w:rsid w:val="00C9263D"/>
    <w:rsid w:val="00C94359"/>
    <w:rsid w:val="00C94D13"/>
    <w:rsid w:val="00C95682"/>
    <w:rsid w:val="00C97097"/>
    <w:rsid w:val="00C97916"/>
    <w:rsid w:val="00CA1482"/>
    <w:rsid w:val="00CA479F"/>
    <w:rsid w:val="00CA5C45"/>
    <w:rsid w:val="00CA644E"/>
    <w:rsid w:val="00CA6A3F"/>
    <w:rsid w:val="00CA75D8"/>
    <w:rsid w:val="00CA7AE3"/>
    <w:rsid w:val="00CB0A10"/>
    <w:rsid w:val="00CB11A1"/>
    <w:rsid w:val="00CB288F"/>
    <w:rsid w:val="00CB4270"/>
    <w:rsid w:val="00CB5B2B"/>
    <w:rsid w:val="00CB5B7E"/>
    <w:rsid w:val="00CC0B18"/>
    <w:rsid w:val="00CC0C75"/>
    <w:rsid w:val="00CC122A"/>
    <w:rsid w:val="00CC1FE9"/>
    <w:rsid w:val="00CC204B"/>
    <w:rsid w:val="00CC4346"/>
    <w:rsid w:val="00CC443F"/>
    <w:rsid w:val="00CC6C3B"/>
    <w:rsid w:val="00CC73B4"/>
    <w:rsid w:val="00CC74F3"/>
    <w:rsid w:val="00CC76C8"/>
    <w:rsid w:val="00CC76DF"/>
    <w:rsid w:val="00CD06E5"/>
    <w:rsid w:val="00CD086F"/>
    <w:rsid w:val="00CD4FFF"/>
    <w:rsid w:val="00CD51EC"/>
    <w:rsid w:val="00CD5EB8"/>
    <w:rsid w:val="00CD6C27"/>
    <w:rsid w:val="00CE1D49"/>
    <w:rsid w:val="00CE2A6F"/>
    <w:rsid w:val="00CE5320"/>
    <w:rsid w:val="00CE79C8"/>
    <w:rsid w:val="00CF3DF4"/>
    <w:rsid w:val="00CF3EBB"/>
    <w:rsid w:val="00CF3F2C"/>
    <w:rsid w:val="00CF5BC3"/>
    <w:rsid w:val="00CF5D66"/>
    <w:rsid w:val="00CF75D8"/>
    <w:rsid w:val="00D00271"/>
    <w:rsid w:val="00D00472"/>
    <w:rsid w:val="00D0623A"/>
    <w:rsid w:val="00D072CC"/>
    <w:rsid w:val="00D1183B"/>
    <w:rsid w:val="00D12671"/>
    <w:rsid w:val="00D14E59"/>
    <w:rsid w:val="00D201F0"/>
    <w:rsid w:val="00D216D8"/>
    <w:rsid w:val="00D22841"/>
    <w:rsid w:val="00D24C06"/>
    <w:rsid w:val="00D24E80"/>
    <w:rsid w:val="00D254CD"/>
    <w:rsid w:val="00D26FFF"/>
    <w:rsid w:val="00D32826"/>
    <w:rsid w:val="00D34487"/>
    <w:rsid w:val="00D35019"/>
    <w:rsid w:val="00D35F52"/>
    <w:rsid w:val="00D37310"/>
    <w:rsid w:val="00D43165"/>
    <w:rsid w:val="00D447CC"/>
    <w:rsid w:val="00D50046"/>
    <w:rsid w:val="00D50558"/>
    <w:rsid w:val="00D52DC4"/>
    <w:rsid w:val="00D610B8"/>
    <w:rsid w:val="00D627DA"/>
    <w:rsid w:val="00D64B40"/>
    <w:rsid w:val="00D66323"/>
    <w:rsid w:val="00D66F73"/>
    <w:rsid w:val="00D719FB"/>
    <w:rsid w:val="00D76FB5"/>
    <w:rsid w:val="00D80CEF"/>
    <w:rsid w:val="00D81A60"/>
    <w:rsid w:val="00D83030"/>
    <w:rsid w:val="00D847FD"/>
    <w:rsid w:val="00D85449"/>
    <w:rsid w:val="00D855C9"/>
    <w:rsid w:val="00D86171"/>
    <w:rsid w:val="00D86A12"/>
    <w:rsid w:val="00D87F62"/>
    <w:rsid w:val="00D9000F"/>
    <w:rsid w:val="00D90D38"/>
    <w:rsid w:val="00D90E2E"/>
    <w:rsid w:val="00D90F5E"/>
    <w:rsid w:val="00D910AE"/>
    <w:rsid w:val="00D9197D"/>
    <w:rsid w:val="00D930D4"/>
    <w:rsid w:val="00D947B1"/>
    <w:rsid w:val="00D95B56"/>
    <w:rsid w:val="00DA4B29"/>
    <w:rsid w:val="00DA5110"/>
    <w:rsid w:val="00DA54C8"/>
    <w:rsid w:val="00DA7420"/>
    <w:rsid w:val="00DA794B"/>
    <w:rsid w:val="00DB0A4C"/>
    <w:rsid w:val="00DB18CC"/>
    <w:rsid w:val="00DB2086"/>
    <w:rsid w:val="00DB3626"/>
    <w:rsid w:val="00DB4BA9"/>
    <w:rsid w:val="00DB583E"/>
    <w:rsid w:val="00DB59C7"/>
    <w:rsid w:val="00DC0F54"/>
    <w:rsid w:val="00DC4383"/>
    <w:rsid w:val="00DC4416"/>
    <w:rsid w:val="00DD1FDF"/>
    <w:rsid w:val="00DD647C"/>
    <w:rsid w:val="00DD6F93"/>
    <w:rsid w:val="00DE059D"/>
    <w:rsid w:val="00DE0A7F"/>
    <w:rsid w:val="00DE31E6"/>
    <w:rsid w:val="00DE58D8"/>
    <w:rsid w:val="00DE6990"/>
    <w:rsid w:val="00DE749B"/>
    <w:rsid w:val="00DE7AAF"/>
    <w:rsid w:val="00DF03B3"/>
    <w:rsid w:val="00DF0411"/>
    <w:rsid w:val="00DF0B00"/>
    <w:rsid w:val="00DF0CEB"/>
    <w:rsid w:val="00DF2B92"/>
    <w:rsid w:val="00DF3D00"/>
    <w:rsid w:val="00DF3E4E"/>
    <w:rsid w:val="00DF552F"/>
    <w:rsid w:val="00DF621F"/>
    <w:rsid w:val="00DF6330"/>
    <w:rsid w:val="00DF6B8D"/>
    <w:rsid w:val="00E0086D"/>
    <w:rsid w:val="00E00B96"/>
    <w:rsid w:val="00E01D49"/>
    <w:rsid w:val="00E03A1A"/>
    <w:rsid w:val="00E04534"/>
    <w:rsid w:val="00E07388"/>
    <w:rsid w:val="00E07671"/>
    <w:rsid w:val="00E10702"/>
    <w:rsid w:val="00E110C0"/>
    <w:rsid w:val="00E12D98"/>
    <w:rsid w:val="00E16E56"/>
    <w:rsid w:val="00E20102"/>
    <w:rsid w:val="00E21CB3"/>
    <w:rsid w:val="00E226EF"/>
    <w:rsid w:val="00E22E0E"/>
    <w:rsid w:val="00E255B1"/>
    <w:rsid w:val="00E25C93"/>
    <w:rsid w:val="00E275FA"/>
    <w:rsid w:val="00E27786"/>
    <w:rsid w:val="00E32195"/>
    <w:rsid w:val="00E322FE"/>
    <w:rsid w:val="00E32420"/>
    <w:rsid w:val="00E337F1"/>
    <w:rsid w:val="00E33A44"/>
    <w:rsid w:val="00E342A0"/>
    <w:rsid w:val="00E352EC"/>
    <w:rsid w:val="00E36604"/>
    <w:rsid w:val="00E36906"/>
    <w:rsid w:val="00E37028"/>
    <w:rsid w:val="00E407ED"/>
    <w:rsid w:val="00E4093F"/>
    <w:rsid w:val="00E418C5"/>
    <w:rsid w:val="00E41E24"/>
    <w:rsid w:val="00E41F0A"/>
    <w:rsid w:val="00E426CA"/>
    <w:rsid w:val="00E42C7A"/>
    <w:rsid w:val="00E45685"/>
    <w:rsid w:val="00E45D34"/>
    <w:rsid w:val="00E47635"/>
    <w:rsid w:val="00E51596"/>
    <w:rsid w:val="00E55049"/>
    <w:rsid w:val="00E559C7"/>
    <w:rsid w:val="00E57A1E"/>
    <w:rsid w:val="00E609C6"/>
    <w:rsid w:val="00E61E59"/>
    <w:rsid w:val="00E64153"/>
    <w:rsid w:val="00E641DA"/>
    <w:rsid w:val="00E64360"/>
    <w:rsid w:val="00E66277"/>
    <w:rsid w:val="00E70CC0"/>
    <w:rsid w:val="00E713C0"/>
    <w:rsid w:val="00E729A0"/>
    <w:rsid w:val="00E72C89"/>
    <w:rsid w:val="00E7337F"/>
    <w:rsid w:val="00E741C0"/>
    <w:rsid w:val="00E74E50"/>
    <w:rsid w:val="00E77D8A"/>
    <w:rsid w:val="00E82A10"/>
    <w:rsid w:val="00E84DDB"/>
    <w:rsid w:val="00E90C99"/>
    <w:rsid w:val="00E92344"/>
    <w:rsid w:val="00E9327A"/>
    <w:rsid w:val="00E93B94"/>
    <w:rsid w:val="00E94055"/>
    <w:rsid w:val="00E95111"/>
    <w:rsid w:val="00EA2373"/>
    <w:rsid w:val="00EA3CA2"/>
    <w:rsid w:val="00EA4B30"/>
    <w:rsid w:val="00EA5588"/>
    <w:rsid w:val="00EA7ABA"/>
    <w:rsid w:val="00EB095A"/>
    <w:rsid w:val="00EB4B3A"/>
    <w:rsid w:val="00EB4F22"/>
    <w:rsid w:val="00EB5F52"/>
    <w:rsid w:val="00EC0331"/>
    <w:rsid w:val="00EC0360"/>
    <w:rsid w:val="00EC137C"/>
    <w:rsid w:val="00EC1E29"/>
    <w:rsid w:val="00EC1F0E"/>
    <w:rsid w:val="00EC2AE5"/>
    <w:rsid w:val="00EC4DEC"/>
    <w:rsid w:val="00EC4FF0"/>
    <w:rsid w:val="00EC5C9B"/>
    <w:rsid w:val="00EC6EDA"/>
    <w:rsid w:val="00EC6F39"/>
    <w:rsid w:val="00EC7248"/>
    <w:rsid w:val="00EC7AA5"/>
    <w:rsid w:val="00ED2B9F"/>
    <w:rsid w:val="00ED32CE"/>
    <w:rsid w:val="00ED5FE1"/>
    <w:rsid w:val="00ED6B7C"/>
    <w:rsid w:val="00EE21ED"/>
    <w:rsid w:val="00EE2F35"/>
    <w:rsid w:val="00EE3AD3"/>
    <w:rsid w:val="00EE3E4E"/>
    <w:rsid w:val="00EE7FD6"/>
    <w:rsid w:val="00EF06BC"/>
    <w:rsid w:val="00EF2A0C"/>
    <w:rsid w:val="00EF3BB5"/>
    <w:rsid w:val="00EF4183"/>
    <w:rsid w:val="00EF4F84"/>
    <w:rsid w:val="00EF548D"/>
    <w:rsid w:val="00EF5608"/>
    <w:rsid w:val="00EF6127"/>
    <w:rsid w:val="00F00F26"/>
    <w:rsid w:val="00F068C2"/>
    <w:rsid w:val="00F15DCC"/>
    <w:rsid w:val="00F1778F"/>
    <w:rsid w:val="00F21007"/>
    <w:rsid w:val="00F27932"/>
    <w:rsid w:val="00F27FEB"/>
    <w:rsid w:val="00F31881"/>
    <w:rsid w:val="00F31E65"/>
    <w:rsid w:val="00F33A96"/>
    <w:rsid w:val="00F34BBA"/>
    <w:rsid w:val="00F356FA"/>
    <w:rsid w:val="00F3587C"/>
    <w:rsid w:val="00F3749B"/>
    <w:rsid w:val="00F37F6C"/>
    <w:rsid w:val="00F40412"/>
    <w:rsid w:val="00F42A37"/>
    <w:rsid w:val="00F4455D"/>
    <w:rsid w:val="00F46149"/>
    <w:rsid w:val="00F4784C"/>
    <w:rsid w:val="00F5053B"/>
    <w:rsid w:val="00F513D4"/>
    <w:rsid w:val="00F545DD"/>
    <w:rsid w:val="00F5553A"/>
    <w:rsid w:val="00F567F5"/>
    <w:rsid w:val="00F60554"/>
    <w:rsid w:val="00F60A13"/>
    <w:rsid w:val="00F621F9"/>
    <w:rsid w:val="00F63B83"/>
    <w:rsid w:val="00F63CD6"/>
    <w:rsid w:val="00F640E4"/>
    <w:rsid w:val="00F7665F"/>
    <w:rsid w:val="00F779E9"/>
    <w:rsid w:val="00F81E33"/>
    <w:rsid w:val="00F841F5"/>
    <w:rsid w:val="00F85571"/>
    <w:rsid w:val="00F860FE"/>
    <w:rsid w:val="00F92517"/>
    <w:rsid w:val="00F92B2C"/>
    <w:rsid w:val="00F92EA6"/>
    <w:rsid w:val="00F96AAB"/>
    <w:rsid w:val="00FA186C"/>
    <w:rsid w:val="00FA1911"/>
    <w:rsid w:val="00FA1C06"/>
    <w:rsid w:val="00FA4D0F"/>
    <w:rsid w:val="00FA7A24"/>
    <w:rsid w:val="00FB1730"/>
    <w:rsid w:val="00FB3E59"/>
    <w:rsid w:val="00FB52F8"/>
    <w:rsid w:val="00FB7953"/>
    <w:rsid w:val="00FC0251"/>
    <w:rsid w:val="00FC1869"/>
    <w:rsid w:val="00FC30C1"/>
    <w:rsid w:val="00FC3817"/>
    <w:rsid w:val="00FC3FA1"/>
    <w:rsid w:val="00FC4749"/>
    <w:rsid w:val="00FC5C3E"/>
    <w:rsid w:val="00FC6792"/>
    <w:rsid w:val="00FC6C9B"/>
    <w:rsid w:val="00FD157C"/>
    <w:rsid w:val="00FD2BD6"/>
    <w:rsid w:val="00FD3E6F"/>
    <w:rsid w:val="00FD5DBC"/>
    <w:rsid w:val="00FD6A67"/>
    <w:rsid w:val="00FE0A24"/>
    <w:rsid w:val="00FE17A7"/>
    <w:rsid w:val="00FE1F8D"/>
    <w:rsid w:val="00FE2570"/>
    <w:rsid w:val="00FE270B"/>
    <w:rsid w:val="00FE2F99"/>
    <w:rsid w:val="00FE3392"/>
    <w:rsid w:val="00FE5115"/>
    <w:rsid w:val="00FE5A12"/>
    <w:rsid w:val="00FF03C0"/>
    <w:rsid w:val="00FF093D"/>
    <w:rsid w:val="00FF1AF8"/>
    <w:rsid w:val="00FF310A"/>
    <w:rsid w:val="00FF315A"/>
    <w:rsid w:val="00FF49F0"/>
    <w:rsid w:val="00FF5FE3"/>
    <w:rsid w:val="00FF6100"/>
    <w:rsid w:val="00FF653B"/>
    <w:rsid w:val="0108EBCB"/>
    <w:rsid w:val="031A489C"/>
    <w:rsid w:val="03F2D168"/>
    <w:rsid w:val="040E81AB"/>
    <w:rsid w:val="04D5F37B"/>
    <w:rsid w:val="053747E4"/>
    <w:rsid w:val="0685C157"/>
    <w:rsid w:val="07208A86"/>
    <w:rsid w:val="0728C034"/>
    <w:rsid w:val="08532C3B"/>
    <w:rsid w:val="08F1F7CD"/>
    <w:rsid w:val="093E4036"/>
    <w:rsid w:val="09DBE78A"/>
    <w:rsid w:val="0AB59EED"/>
    <w:rsid w:val="0B57D780"/>
    <w:rsid w:val="0BEE0E14"/>
    <w:rsid w:val="0CA95C58"/>
    <w:rsid w:val="0D7F7726"/>
    <w:rsid w:val="103FA0FB"/>
    <w:rsid w:val="1104942A"/>
    <w:rsid w:val="119B2179"/>
    <w:rsid w:val="1206D99D"/>
    <w:rsid w:val="1275FD2A"/>
    <w:rsid w:val="132C727E"/>
    <w:rsid w:val="13546075"/>
    <w:rsid w:val="140784EC"/>
    <w:rsid w:val="1467B45C"/>
    <w:rsid w:val="1675D47A"/>
    <w:rsid w:val="168AD2E0"/>
    <w:rsid w:val="16A39A8E"/>
    <w:rsid w:val="16E07B6C"/>
    <w:rsid w:val="1716BD09"/>
    <w:rsid w:val="17672A11"/>
    <w:rsid w:val="17C8AAD8"/>
    <w:rsid w:val="197C7780"/>
    <w:rsid w:val="19B1201A"/>
    <w:rsid w:val="19BFB409"/>
    <w:rsid w:val="19F1688A"/>
    <w:rsid w:val="1A469A5C"/>
    <w:rsid w:val="1C33D061"/>
    <w:rsid w:val="1D7E8C56"/>
    <w:rsid w:val="1F28A837"/>
    <w:rsid w:val="1FC67145"/>
    <w:rsid w:val="215FAFEB"/>
    <w:rsid w:val="218A7BF1"/>
    <w:rsid w:val="219B7189"/>
    <w:rsid w:val="21B27C08"/>
    <w:rsid w:val="224C583D"/>
    <w:rsid w:val="226F64D5"/>
    <w:rsid w:val="23177919"/>
    <w:rsid w:val="235157FF"/>
    <w:rsid w:val="2362927F"/>
    <w:rsid w:val="24A59DB1"/>
    <w:rsid w:val="25259C6E"/>
    <w:rsid w:val="257CD7C1"/>
    <w:rsid w:val="25E7E105"/>
    <w:rsid w:val="2624BF72"/>
    <w:rsid w:val="2681C4B6"/>
    <w:rsid w:val="27B09E1A"/>
    <w:rsid w:val="27FA28AE"/>
    <w:rsid w:val="2806336E"/>
    <w:rsid w:val="28AB8921"/>
    <w:rsid w:val="2A726374"/>
    <w:rsid w:val="2A893762"/>
    <w:rsid w:val="2AB620DF"/>
    <w:rsid w:val="2B9BEC68"/>
    <w:rsid w:val="2D7B7F20"/>
    <w:rsid w:val="2DCEC37B"/>
    <w:rsid w:val="2DF433E4"/>
    <w:rsid w:val="2EAD96B3"/>
    <w:rsid w:val="2EBD9AA4"/>
    <w:rsid w:val="2EC13678"/>
    <w:rsid w:val="2EDB1FC3"/>
    <w:rsid w:val="2F30FB7C"/>
    <w:rsid w:val="2F471FAA"/>
    <w:rsid w:val="2FB8402E"/>
    <w:rsid w:val="329567EB"/>
    <w:rsid w:val="32E90246"/>
    <w:rsid w:val="33E9FBFD"/>
    <w:rsid w:val="349DF646"/>
    <w:rsid w:val="3611FEDD"/>
    <w:rsid w:val="365362B5"/>
    <w:rsid w:val="368E76BC"/>
    <w:rsid w:val="36DD5D08"/>
    <w:rsid w:val="36E3ECE5"/>
    <w:rsid w:val="37273627"/>
    <w:rsid w:val="39C39523"/>
    <w:rsid w:val="39E73DE5"/>
    <w:rsid w:val="3A2D1CCA"/>
    <w:rsid w:val="3AB2E24E"/>
    <w:rsid w:val="3B8B20A9"/>
    <w:rsid w:val="3C00002C"/>
    <w:rsid w:val="3C4FC196"/>
    <w:rsid w:val="3CB9E60E"/>
    <w:rsid w:val="3D29444C"/>
    <w:rsid w:val="3D6CDD06"/>
    <w:rsid w:val="3D6DDA28"/>
    <w:rsid w:val="3DB53C6B"/>
    <w:rsid w:val="3DF4EC3B"/>
    <w:rsid w:val="3E29BE52"/>
    <w:rsid w:val="3E9E1B2C"/>
    <w:rsid w:val="3EB117E8"/>
    <w:rsid w:val="3ED99123"/>
    <w:rsid w:val="3EFBB8EB"/>
    <w:rsid w:val="40080AC0"/>
    <w:rsid w:val="401FDE47"/>
    <w:rsid w:val="4080C48C"/>
    <w:rsid w:val="4087150F"/>
    <w:rsid w:val="40FF1B37"/>
    <w:rsid w:val="41CAEDCD"/>
    <w:rsid w:val="41F4648E"/>
    <w:rsid w:val="42B0B69A"/>
    <w:rsid w:val="433089F7"/>
    <w:rsid w:val="43C3A009"/>
    <w:rsid w:val="45434B78"/>
    <w:rsid w:val="457A3ECD"/>
    <w:rsid w:val="4609B286"/>
    <w:rsid w:val="468836E2"/>
    <w:rsid w:val="46A12C00"/>
    <w:rsid w:val="46D83E69"/>
    <w:rsid w:val="471B415C"/>
    <w:rsid w:val="4786B86A"/>
    <w:rsid w:val="481C8F5D"/>
    <w:rsid w:val="483449D9"/>
    <w:rsid w:val="489C942E"/>
    <w:rsid w:val="48A86AAC"/>
    <w:rsid w:val="48FA4A51"/>
    <w:rsid w:val="4930DD71"/>
    <w:rsid w:val="49663E77"/>
    <w:rsid w:val="49746E07"/>
    <w:rsid w:val="49BC91D9"/>
    <w:rsid w:val="4A3E0718"/>
    <w:rsid w:val="4A6DA4EA"/>
    <w:rsid w:val="4B808AB4"/>
    <w:rsid w:val="4BA75237"/>
    <w:rsid w:val="4BB59C23"/>
    <w:rsid w:val="4CD4687C"/>
    <w:rsid w:val="4D08FA40"/>
    <w:rsid w:val="4D123595"/>
    <w:rsid w:val="4D7BB34B"/>
    <w:rsid w:val="4DF3A649"/>
    <w:rsid w:val="4E0987C2"/>
    <w:rsid w:val="4EA9F4A7"/>
    <w:rsid w:val="4FB884BF"/>
    <w:rsid w:val="4FBC6B51"/>
    <w:rsid w:val="50B5BA9C"/>
    <w:rsid w:val="516F3CC3"/>
    <w:rsid w:val="51AB9476"/>
    <w:rsid w:val="51B5D4C9"/>
    <w:rsid w:val="54F74135"/>
    <w:rsid w:val="55A2AE72"/>
    <w:rsid w:val="55A61BFA"/>
    <w:rsid w:val="57079067"/>
    <w:rsid w:val="572D6869"/>
    <w:rsid w:val="57481C6E"/>
    <w:rsid w:val="5852E68E"/>
    <w:rsid w:val="59B4B769"/>
    <w:rsid w:val="5A643C2A"/>
    <w:rsid w:val="5BE2AB20"/>
    <w:rsid w:val="5BE3F0FA"/>
    <w:rsid w:val="5BEC12CB"/>
    <w:rsid w:val="5EF6D87D"/>
    <w:rsid w:val="616CEC82"/>
    <w:rsid w:val="61B3E6A4"/>
    <w:rsid w:val="62A8ED5D"/>
    <w:rsid w:val="62D324E3"/>
    <w:rsid w:val="64A45718"/>
    <w:rsid w:val="6505C3D4"/>
    <w:rsid w:val="65389BD4"/>
    <w:rsid w:val="655FE31F"/>
    <w:rsid w:val="65CB3C92"/>
    <w:rsid w:val="6664ADD9"/>
    <w:rsid w:val="6681BA48"/>
    <w:rsid w:val="66A64D0B"/>
    <w:rsid w:val="66B82839"/>
    <w:rsid w:val="67E4DB7F"/>
    <w:rsid w:val="6A4E5823"/>
    <w:rsid w:val="6AA37346"/>
    <w:rsid w:val="6B2E3B62"/>
    <w:rsid w:val="6B5CD8CE"/>
    <w:rsid w:val="6B8A7B0B"/>
    <w:rsid w:val="6B935C2F"/>
    <w:rsid w:val="6BCBE320"/>
    <w:rsid w:val="6C1A38EE"/>
    <w:rsid w:val="6C511FD8"/>
    <w:rsid w:val="6CE2F2A6"/>
    <w:rsid w:val="6D604E17"/>
    <w:rsid w:val="6EC68D90"/>
    <w:rsid w:val="6F9DEA36"/>
    <w:rsid w:val="70685AEB"/>
    <w:rsid w:val="724EFB24"/>
    <w:rsid w:val="7281AF10"/>
    <w:rsid w:val="728715FC"/>
    <w:rsid w:val="72DF4193"/>
    <w:rsid w:val="72F5491F"/>
    <w:rsid w:val="738F1EB7"/>
    <w:rsid w:val="73A16573"/>
    <w:rsid w:val="75EE6D81"/>
    <w:rsid w:val="75F87D86"/>
    <w:rsid w:val="76BF3915"/>
    <w:rsid w:val="77825EA1"/>
    <w:rsid w:val="77FF8891"/>
    <w:rsid w:val="782EB58C"/>
    <w:rsid w:val="787334FF"/>
    <w:rsid w:val="79DF77BB"/>
    <w:rsid w:val="7AC9CBFF"/>
    <w:rsid w:val="7B783C82"/>
    <w:rsid w:val="7BA8D54A"/>
    <w:rsid w:val="7BBABEF1"/>
    <w:rsid w:val="7C1DA768"/>
    <w:rsid w:val="7C1FB782"/>
    <w:rsid w:val="7C49E489"/>
    <w:rsid w:val="7D56C629"/>
    <w:rsid w:val="7D5E5E56"/>
    <w:rsid w:val="7D668739"/>
    <w:rsid w:val="7E4FC854"/>
    <w:rsid w:val="7F084B8E"/>
    <w:rsid w:val="7F8204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4F98F"/>
  <w15:docId w15:val="{3FBD3FC5-7F4C-45AA-A84D-057E6AB67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outlineLvl w:val="0"/>
    </w:pPr>
    <w:rPr>
      <w:sz w:val="40"/>
      <w:szCs w:val="40"/>
    </w:rPr>
  </w:style>
  <w:style w:type="paragraph" w:styleId="Heading2">
    <w:name w:val="heading 2"/>
    <w:basedOn w:val="Normal"/>
    <w:next w:val="Normal"/>
    <w:uiPriority w:val="9"/>
    <w:unhideWhenUsed/>
    <w:qFormat/>
    <w:pPr>
      <w:keepNext/>
      <w:keepLines/>
      <w:spacing w:before="36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styleId="TableGrid">
    <w:name w:val="Table Grid"/>
    <w:basedOn w:val="TableNormal"/>
    <w:uiPriority w:val="39"/>
    <w:rsid w:val="002C449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C4492"/>
    <w:rPr>
      <w:color w:val="0000FF" w:themeColor="hyperlink"/>
      <w:u w:val="single"/>
    </w:rPr>
  </w:style>
  <w:style w:type="character" w:styleId="UnresolvedMention">
    <w:name w:val="Unresolved Mention"/>
    <w:basedOn w:val="DefaultParagraphFont"/>
    <w:uiPriority w:val="99"/>
    <w:semiHidden/>
    <w:unhideWhenUsed/>
    <w:rsid w:val="002C4492"/>
    <w:rPr>
      <w:color w:val="605E5C"/>
      <w:shd w:val="clear" w:color="auto" w:fill="E1DFDD"/>
    </w:rPr>
  </w:style>
  <w:style w:type="character" w:styleId="FollowedHyperlink">
    <w:name w:val="FollowedHyperlink"/>
    <w:basedOn w:val="DefaultParagraphFont"/>
    <w:uiPriority w:val="99"/>
    <w:semiHidden/>
    <w:unhideWhenUsed/>
    <w:rsid w:val="002C4492"/>
    <w:rPr>
      <w:color w:val="800080" w:themeColor="followedHyperlink"/>
      <w:u w:val="single"/>
    </w:rPr>
  </w:style>
  <w:style w:type="paragraph" w:styleId="ListParagraph">
    <w:name w:val="List Paragraph"/>
    <w:basedOn w:val="Normal"/>
    <w:uiPriority w:val="34"/>
    <w:qFormat/>
    <w:rsid w:val="724EFB24"/>
    <w:pPr>
      <w:ind w:left="720"/>
      <w:contextualSpacing/>
    </w:pPr>
  </w:style>
  <w:style w:type="paragraph" w:styleId="Header">
    <w:name w:val="header"/>
    <w:basedOn w:val="Normal"/>
    <w:uiPriority w:val="99"/>
    <w:unhideWhenUsed/>
    <w:rsid w:val="724EFB24"/>
    <w:pPr>
      <w:tabs>
        <w:tab w:val="center" w:pos="4680"/>
        <w:tab w:val="right" w:pos="9360"/>
      </w:tabs>
      <w:spacing w:line="240" w:lineRule="auto"/>
    </w:pPr>
  </w:style>
  <w:style w:type="paragraph" w:styleId="Footer">
    <w:name w:val="footer"/>
    <w:basedOn w:val="Normal"/>
    <w:uiPriority w:val="99"/>
    <w:unhideWhenUsed/>
    <w:rsid w:val="724EFB24"/>
    <w:pPr>
      <w:tabs>
        <w:tab w:val="center" w:pos="4680"/>
        <w:tab w:val="right" w:pos="9360"/>
      </w:tabs>
      <w:spacing w:line="240" w:lineRule="auto"/>
    </w:pPr>
  </w:style>
  <w:style w:type="paragraph" w:styleId="TOC1">
    <w:name w:val="toc 1"/>
    <w:basedOn w:val="Normal"/>
    <w:next w:val="Normal"/>
    <w:uiPriority w:val="39"/>
    <w:unhideWhenUsed/>
    <w:rsid w:val="724EFB24"/>
    <w:pPr>
      <w:spacing w:after="100"/>
    </w:pPr>
  </w:style>
  <w:style w:type="paragraph" w:styleId="TOC2">
    <w:name w:val="toc 2"/>
    <w:basedOn w:val="Normal"/>
    <w:next w:val="Normal"/>
    <w:uiPriority w:val="39"/>
    <w:unhideWhenUsed/>
    <w:rsid w:val="724EFB24"/>
    <w:pPr>
      <w:spacing w:after="100"/>
      <w:ind w:left="220"/>
    </w:pPr>
  </w:style>
  <w:style w:type="paragraph" w:styleId="TOC3">
    <w:name w:val="toc 3"/>
    <w:basedOn w:val="Normal"/>
    <w:next w:val="Normal"/>
    <w:uiPriority w:val="39"/>
    <w:unhideWhenUsed/>
    <w:rsid w:val="724EFB24"/>
    <w:pPr>
      <w:spacing w:after="100"/>
      <w:ind w:left="440"/>
    </w:pPr>
  </w:style>
  <w:style w:type="paragraph" w:styleId="TOC4">
    <w:name w:val="toc 4"/>
    <w:basedOn w:val="Normal"/>
    <w:next w:val="Normal"/>
    <w:uiPriority w:val="39"/>
    <w:unhideWhenUsed/>
    <w:rsid w:val="724EFB24"/>
    <w:pPr>
      <w:spacing w:after="100"/>
      <w:ind w:left="660"/>
    </w:pPr>
  </w:style>
  <w:style w:type="paragraph" w:styleId="TOCHeading">
    <w:name w:val="TOC Heading"/>
    <w:basedOn w:val="Heading1"/>
    <w:next w:val="Normal"/>
    <w:uiPriority w:val="39"/>
    <w:unhideWhenUsed/>
    <w:qFormat/>
    <w:rsid w:val="00A85AC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Caption">
    <w:name w:val="caption"/>
    <w:basedOn w:val="Normal"/>
    <w:next w:val="Normal"/>
    <w:uiPriority w:val="35"/>
    <w:unhideWhenUsed/>
    <w:qFormat/>
    <w:rsid w:val="001D2BB5"/>
    <w:pPr>
      <w:spacing w:after="200" w:line="240" w:lineRule="auto"/>
    </w:pPr>
    <w:rPr>
      <w:i/>
      <w:iCs/>
      <w:color w:val="1F497D" w:themeColor="text2"/>
      <w:sz w:val="18"/>
      <w:szCs w:val="18"/>
    </w:rPr>
  </w:style>
  <w:style w:type="paragraph" w:styleId="FootnoteText">
    <w:name w:val="footnote text"/>
    <w:basedOn w:val="Normal"/>
    <w:link w:val="FootnoteTextChar"/>
    <w:uiPriority w:val="99"/>
    <w:unhideWhenUsed/>
    <w:rsid w:val="00847707"/>
    <w:pPr>
      <w:spacing w:line="240" w:lineRule="auto"/>
    </w:pPr>
    <w:rPr>
      <w:sz w:val="20"/>
      <w:szCs w:val="20"/>
    </w:rPr>
  </w:style>
  <w:style w:type="character" w:customStyle="1" w:styleId="FootnoteTextChar">
    <w:name w:val="Footnote Text Char"/>
    <w:basedOn w:val="DefaultParagraphFont"/>
    <w:link w:val="FootnoteText"/>
    <w:uiPriority w:val="99"/>
    <w:rsid w:val="00847707"/>
    <w:rPr>
      <w:sz w:val="20"/>
      <w:szCs w:val="20"/>
    </w:rPr>
  </w:style>
  <w:style w:type="character" w:styleId="FootnoteReference">
    <w:name w:val="footnote reference"/>
    <w:basedOn w:val="DefaultParagraphFont"/>
    <w:uiPriority w:val="99"/>
    <w:semiHidden/>
    <w:unhideWhenUsed/>
    <w:rsid w:val="00847707"/>
    <w:rPr>
      <w:vertAlign w:val="superscript"/>
    </w:rPr>
  </w:style>
  <w:style w:type="paragraph" w:styleId="NormalWeb">
    <w:name w:val="Normal (Web)"/>
    <w:basedOn w:val="Normal"/>
    <w:uiPriority w:val="99"/>
    <w:semiHidden/>
    <w:unhideWhenUsed/>
    <w:rsid w:val="000F07F9"/>
    <w:rPr>
      <w:rFonts w:ascii="Times New Roman" w:hAnsi="Times New Roman" w:cs="Times New Roman"/>
      <w:sz w:val="24"/>
      <w:szCs w:val="24"/>
    </w:rPr>
  </w:style>
  <w:style w:type="character" w:styleId="Strong">
    <w:name w:val="Strong"/>
    <w:basedOn w:val="DefaultParagraphFont"/>
    <w:uiPriority w:val="22"/>
    <w:qFormat/>
    <w:rsid w:val="00EB4F22"/>
    <w:rPr>
      <w:b/>
      <w:bCs/>
    </w:rPr>
  </w:style>
  <w:style w:type="paragraph" w:styleId="Revision">
    <w:name w:val="Revision"/>
    <w:hidden/>
    <w:uiPriority w:val="99"/>
    <w:semiHidden/>
    <w:rsid w:val="000958E9"/>
    <w:pPr>
      <w:spacing w:line="240" w:lineRule="auto"/>
    </w:pPr>
  </w:style>
  <w:style w:type="character" w:styleId="CommentReference">
    <w:name w:val="annotation reference"/>
    <w:basedOn w:val="DefaultParagraphFont"/>
    <w:uiPriority w:val="99"/>
    <w:semiHidden/>
    <w:unhideWhenUsed/>
    <w:rsid w:val="00F40412"/>
    <w:rPr>
      <w:sz w:val="16"/>
      <w:szCs w:val="16"/>
    </w:rPr>
  </w:style>
  <w:style w:type="paragraph" w:styleId="CommentText">
    <w:name w:val="annotation text"/>
    <w:basedOn w:val="Normal"/>
    <w:link w:val="CommentTextChar"/>
    <w:uiPriority w:val="99"/>
    <w:unhideWhenUsed/>
    <w:rsid w:val="00F40412"/>
    <w:pPr>
      <w:spacing w:line="240" w:lineRule="auto"/>
    </w:pPr>
    <w:rPr>
      <w:sz w:val="20"/>
      <w:szCs w:val="20"/>
    </w:rPr>
  </w:style>
  <w:style w:type="character" w:customStyle="1" w:styleId="CommentTextChar">
    <w:name w:val="Comment Text Char"/>
    <w:basedOn w:val="DefaultParagraphFont"/>
    <w:link w:val="CommentText"/>
    <w:uiPriority w:val="99"/>
    <w:rsid w:val="00F40412"/>
    <w:rPr>
      <w:sz w:val="20"/>
      <w:szCs w:val="20"/>
    </w:rPr>
  </w:style>
  <w:style w:type="paragraph" w:styleId="CommentSubject">
    <w:name w:val="annotation subject"/>
    <w:basedOn w:val="CommentText"/>
    <w:next w:val="CommentText"/>
    <w:link w:val="CommentSubjectChar"/>
    <w:uiPriority w:val="99"/>
    <w:semiHidden/>
    <w:unhideWhenUsed/>
    <w:rsid w:val="00F40412"/>
    <w:rPr>
      <w:b/>
      <w:bCs/>
    </w:rPr>
  </w:style>
  <w:style w:type="character" w:customStyle="1" w:styleId="CommentSubjectChar">
    <w:name w:val="Comment Subject Char"/>
    <w:basedOn w:val="CommentTextChar"/>
    <w:link w:val="CommentSubject"/>
    <w:uiPriority w:val="99"/>
    <w:semiHidden/>
    <w:rsid w:val="00F40412"/>
    <w:rPr>
      <w:b/>
      <w:bCs/>
      <w:sz w:val="20"/>
      <w:szCs w:val="20"/>
    </w:rPr>
  </w:style>
  <w:style w:type="character" w:styleId="PlaceholderText">
    <w:name w:val="Placeholder Text"/>
    <w:basedOn w:val="DefaultParagraphFont"/>
    <w:uiPriority w:val="99"/>
    <w:semiHidden/>
    <w:rsid w:val="008B6BC2"/>
    <w:rPr>
      <w:color w:val="666666"/>
    </w:rPr>
  </w:style>
  <w:style w:type="table" w:styleId="TableGridLight">
    <w:name w:val="Grid Table Light"/>
    <w:basedOn w:val="TableNormal"/>
    <w:uiPriority w:val="40"/>
    <w:rsid w:val="008B6BC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ebcourses.ucf.edu/groups/836460/users/4445661" TargetMode="External"/><Relationship Id="rId18" Type="http://schemas.openxmlformats.org/officeDocument/2006/relationships/footer" Target="footer1.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ebcourses.ucf.edu/groups/836460/users/4278253"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ebcourses.ucf.edu/groups/836460/users/4377418"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ebcourses.ucf.edu/groups/836460/users/4374742"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870EB211371474BB1A7803FF9AC2EF4" ma:contentTypeVersion="6" ma:contentTypeDescription="Create a new document." ma:contentTypeScope="" ma:versionID="71fcad3b05b2d3f0c2e123c93d2605bd">
  <xsd:schema xmlns:xsd="http://www.w3.org/2001/XMLSchema" xmlns:xs="http://www.w3.org/2001/XMLSchema" xmlns:p="http://schemas.microsoft.com/office/2006/metadata/properties" xmlns:ns3="3c51559f-608d-4bae-80cd-03e0620b7165" targetNamespace="http://schemas.microsoft.com/office/2006/metadata/properties" ma:root="true" ma:fieldsID="742fa8771814e211e95a779ac370e055" ns3:_="">
    <xsd:import namespace="3c51559f-608d-4bae-80cd-03e0620b716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51559f-608d-4bae-80cd-03e0620b716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c51559f-608d-4bae-80cd-03e0620b7165"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DABBA3F-3DE5-4BFB-9CA0-EA07CF6FA8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51559f-608d-4bae-80cd-03e0620b71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97B34A-4565-49DB-AD72-FF434854B9D7}">
  <ds:schemaRefs>
    <ds:schemaRef ds:uri="http://schemas.microsoft.com/sharepoint/v3/contenttype/forms"/>
  </ds:schemaRefs>
</ds:datastoreItem>
</file>

<file path=customXml/itemProps3.xml><?xml version="1.0" encoding="utf-8"?>
<ds:datastoreItem xmlns:ds="http://schemas.openxmlformats.org/officeDocument/2006/customXml" ds:itemID="{7FF4CE95-4B22-48D2-8EA4-0A65B7444992}">
  <ds:schemaRefs>
    <ds:schemaRef ds:uri="http://schemas.microsoft.com/office/2006/metadata/properties"/>
    <ds:schemaRef ds:uri="http://schemas.microsoft.com/office/infopath/2007/PartnerControls"/>
    <ds:schemaRef ds:uri="3c51559f-608d-4bae-80cd-03e0620b7165"/>
  </ds:schemaRefs>
</ds:datastoreItem>
</file>

<file path=customXml/itemProps4.xml><?xml version="1.0" encoding="utf-8"?>
<ds:datastoreItem xmlns:ds="http://schemas.openxmlformats.org/officeDocument/2006/customXml" ds:itemID="{85D01FE7-8F75-4814-8129-94721F1A3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Pages>
  <Words>9060</Words>
  <Characters>51646</Characters>
  <Application>Microsoft Office Word</Application>
  <DocSecurity>4</DocSecurity>
  <Lines>430</Lines>
  <Paragraphs>121</Paragraphs>
  <ScaleCrop>false</ScaleCrop>
  <Company/>
  <LinksUpToDate>false</LinksUpToDate>
  <CharactersWithSpaces>60585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Yekusiel Paley</dc:creator>
  <cp:keywords/>
  <cp:lastModifiedBy>Nicholas Newman</cp:lastModifiedBy>
  <cp:revision>245</cp:revision>
  <cp:lastPrinted>2026-01-27T02:38:00Z</cp:lastPrinted>
  <dcterms:created xsi:type="dcterms:W3CDTF">2026-01-28T23:19:00Z</dcterms:created>
  <dcterms:modified xsi:type="dcterms:W3CDTF">2026-02-18T22:29:00Z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0x0101007870EB211371474BB1A7803FF9AC2EF4</vt:lpwstr>
  </property>
</Properties>
</file>